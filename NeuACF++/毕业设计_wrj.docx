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进一步调研相关论文，了解现有的高效实现方案。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Yitong</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Jiawei</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Yizhou</w:t>
            </w:r>
            <w:proofErr w:type="spellEnd"/>
            <w:r w:rsidRPr="000555D3">
              <w:rPr>
                <w:rFonts w:ascii="宋体" w:eastAsia="宋体" w:hAnsi="宋体" w:cs="Times New Roman"/>
                <w:szCs w:val="24"/>
              </w:rPr>
              <w:t xml:space="preserve">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hint="eastAsia"/>
                <w:szCs w:val="24"/>
              </w:rPr>
              <w:t>Chuan</w:t>
            </w:r>
            <w:proofErr w:type="spellEnd"/>
            <w:r w:rsidRPr="000555D3">
              <w:rPr>
                <w:rFonts w:ascii="宋体" w:eastAsia="宋体" w:hAnsi="宋体" w:cs="Times New Roman" w:hint="eastAsia"/>
                <w:szCs w:val="24"/>
              </w:rPr>
              <w:t xml:space="preserve"> Shi，Chong Zhou, </w:t>
            </w:r>
            <w:proofErr w:type="spellStart"/>
            <w:r w:rsidRPr="000555D3">
              <w:rPr>
                <w:rFonts w:ascii="宋体" w:eastAsia="宋体" w:hAnsi="宋体" w:cs="Times New Roman" w:hint="eastAsia"/>
                <w:szCs w:val="24"/>
              </w:rPr>
              <w:t>Xiangnan</w:t>
            </w:r>
            <w:proofErr w:type="spellEnd"/>
            <w:r w:rsidRPr="000555D3">
              <w:rPr>
                <w:rFonts w:ascii="宋体" w:eastAsia="宋体" w:hAnsi="宋体" w:cs="Times New Roman" w:hint="eastAsia"/>
                <w:szCs w:val="24"/>
              </w:rPr>
              <w:t xml:space="preserve"> Kong, Philip S. Yu, Gang Liu, Bai Wang. </w:t>
            </w:r>
            <w:proofErr w:type="spellStart"/>
            <w:r w:rsidRPr="000555D3">
              <w:rPr>
                <w:rFonts w:ascii="宋体" w:eastAsia="宋体" w:hAnsi="宋体" w:cs="Times New Roman" w:hint="eastAsia"/>
                <w:szCs w:val="24"/>
              </w:rPr>
              <w:t>HeteRecom</w:t>
            </w:r>
            <w:proofErr w:type="spellEnd"/>
            <w:r w:rsidRPr="000555D3">
              <w:rPr>
                <w:rFonts w:ascii="宋体" w:eastAsia="宋体" w:hAnsi="宋体" w:cs="Times New Roman" w:hint="eastAsia"/>
                <w:szCs w:val="24"/>
              </w:rPr>
              <w:t xml:space="preserve">: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w:t>
            </w:r>
            <w:proofErr w:type="spellStart"/>
            <w:r w:rsidRPr="000555D3">
              <w:rPr>
                <w:rFonts w:ascii="宋体" w:eastAsia="宋体" w:hAnsi="宋体" w:cs="Times New Roman"/>
                <w:szCs w:val="24"/>
              </w:rPr>
              <w:t>Tianchi</w:t>
            </w:r>
            <w:proofErr w:type="spellEnd"/>
            <w:r w:rsidRPr="000555D3">
              <w:rPr>
                <w:rFonts w:ascii="宋体" w:eastAsia="宋体" w:hAnsi="宋体" w:cs="Times New Roman"/>
                <w:szCs w:val="24"/>
              </w:rPr>
              <w:t xml:space="preserve">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Xiaotian</w:t>
            </w:r>
            <w:proofErr w:type="spellEnd"/>
            <w:r w:rsidRPr="000555D3">
              <w:rPr>
                <w:rFonts w:ascii="宋体" w:eastAsia="宋体" w:hAnsi="宋体" w:cs="Times New Roman"/>
                <w:szCs w:val="24"/>
              </w:rPr>
              <w:t xml:space="preserve"> Han,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Lei Zheng, Philip S. Yu, </w:t>
            </w:r>
            <w:proofErr w:type="spellStart"/>
            <w:r w:rsidRPr="000555D3">
              <w:rPr>
                <w:rFonts w:ascii="宋体" w:eastAsia="宋体" w:hAnsi="宋体" w:cs="Times New Roman"/>
                <w:szCs w:val="24"/>
              </w:rPr>
              <w:t>Jianxin</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Yuanfu</w:t>
            </w:r>
            <w:proofErr w:type="spellEnd"/>
            <w:r w:rsidRPr="000555D3">
              <w:rPr>
                <w:rFonts w:ascii="宋体" w:eastAsia="宋体" w:hAnsi="宋体" w:cs="Times New Roman"/>
                <w:szCs w:val="24"/>
              </w:rPr>
              <w:t xml:space="preserve"> Lu. Representation Learning with Depth and Breadth for Recommendation using Multi-view Data. </w:t>
            </w:r>
            <w:proofErr w:type="spellStart"/>
            <w:r w:rsidRPr="000555D3">
              <w:rPr>
                <w:rFonts w:ascii="宋体" w:eastAsia="宋体" w:hAnsi="宋体" w:cs="Times New Roman"/>
                <w:szCs w:val="24"/>
              </w:rPr>
              <w:t>APWeb</w:t>
            </w:r>
            <w:proofErr w:type="spellEnd"/>
            <w:r w:rsidRPr="000555D3">
              <w:rPr>
                <w:rFonts w:ascii="宋体" w:eastAsia="宋体" w:hAnsi="宋体" w:cs="Times New Roman"/>
                <w:szCs w:val="24"/>
              </w:rPr>
              <w:t>-WAIM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lastRenderedPageBreak/>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Yugang</w:t>
            </w:r>
            <w:proofErr w:type="spellEnd"/>
            <w:r w:rsidRPr="000555D3">
              <w:rPr>
                <w:rFonts w:ascii="宋体" w:eastAsia="宋体" w:hAnsi="宋体" w:cs="Times New Roman"/>
                <w:szCs w:val="24"/>
              </w:rPr>
              <w:t xml:space="preserve"> Ji, </w:t>
            </w:r>
            <w:proofErr w:type="spellStart"/>
            <w:r w:rsidRPr="000555D3">
              <w:rPr>
                <w:rFonts w:ascii="宋体" w:eastAsia="宋体" w:hAnsi="宋体" w:cs="Times New Roman"/>
                <w:szCs w:val="24"/>
              </w:rPr>
              <w:t>Weipeng</w:t>
            </w:r>
            <w:proofErr w:type="spellEnd"/>
            <w:r w:rsidRPr="000555D3">
              <w:rPr>
                <w:rFonts w:ascii="宋体" w:eastAsia="宋体" w:hAnsi="宋体" w:cs="Times New Roman"/>
                <w:szCs w:val="24"/>
              </w:rPr>
              <w:t xml:space="preserve"> Wang, </w:t>
            </w:r>
            <w:proofErr w:type="spellStart"/>
            <w:r w:rsidRPr="000555D3">
              <w:rPr>
                <w:rFonts w:ascii="宋体" w:eastAsia="宋体" w:hAnsi="宋体" w:cs="Times New Roman"/>
                <w:szCs w:val="24"/>
              </w:rPr>
              <w:t>Philiph</w:t>
            </w:r>
            <w:proofErr w:type="spellEnd"/>
            <w:r w:rsidRPr="000555D3">
              <w:rPr>
                <w:rFonts w:ascii="宋体" w:eastAsia="宋体" w:hAnsi="宋体" w:cs="Times New Roman"/>
                <w:szCs w:val="24"/>
              </w:rPr>
              <w:t xml:space="preserve"> S. Yu, </w:t>
            </w:r>
            <w:proofErr w:type="spellStart"/>
            <w:r w:rsidRPr="000555D3">
              <w:rPr>
                <w:rFonts w:ascii="宋体" w:eastAsia="宋体" w:hAnsi="宋体" w:cs="Times New Roman"/>
                <w:szCs w:val="24"/>
              </w:rPr>
              <w:t>Zhiping</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SemRec</w:t>
            </w:r>
            <w:proofErr w:type="spellEnd"/>
            <w:r w:rsidRPr="000555D3">
              <w:rPr>
                <w:rFonts w:ascii="宋体" w:eastAsia="宋体" w:hAnsi="宋体" w:cs="Times New Roman"/>
                <w:szCs w:val="24"/>
              </w:rPr>
              <w:t>: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Ping Luo, Philip S. Yu, </w:t>
            </w:r>
            <w:proofErr w:type="spellStart"/>
            <w:r w:rsidRPr="000555D3">
              <w:rPr>
                <w:rFonts w:ascii="宋体" w:eastAsia="宋体" w:hAnsi="宋体" w:cs="Times New Roman"/>
                <w:szCs w:val="24"/>
              </w:rPr>
              <w:t>Yading</w:t>
            </w:r>
            <w:proofErr w:type="spellEnd"/>
            <w:r w:rsidRPr="000555D3">
              <w:rPr>
                <w:rFonts w:ascii="宋体" w:eastAsia="宋体" w:hAnsi="宋体" w:cs="Times New Roman"/>
                <w:szCs w:val="24"/>
              </w:rPr>
              <w:t xml:space="preserve">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五级分制成绩</w:t>
            </w:r>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27458D"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推荐是解决信息过载的有效方法，被广泛应用于电子商务和互联网服务中。作为重要的数据挖掘任务，推荐系统包括许多对象类型及对象间的丰富交互关系，可以自然而然地利用异质信息网络（Heterogeneous</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Information</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用户和物品的交互可能性利用点积度量，可能导致相似性的传递特征被破坏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w:t>
      </w:r>
      <w:proofErr w:type="spellStart"/>
      <w:r w:rsidR="00D41EE7" w:rsidRPr="008C3247">
        <w:rPr>
          <w:rFonts w:ascii="宋体" w:eastAsia="宋体" w:hAnsi="宋体" w:cs="瀹嬩綋" w:hint="eastAsia"/>
          <w:kern w:val="0"/>
          <w:sz w:val="24"/>
          <w:szCs w:val="24"/>
        </w:rPr>
        <w:t>NeuACF</w:t>
      </w:r>
      <w:proofErr w:type="spellEnd"/>
      <w:r w:rsidR="00D41EE7" w:rsidRPr="008C3247">
        <w:rPr>
          <w:rFonts w:ascii="宋体" w:eastAsia="宋体" w:hAnsi="宋体" w:cs="瀹嬩綋" w:hint="eastAsia"/>
          <w:kern w:val="0"/>
          <w:sz w:val="24"/>
          <w:szCs w:val="24"/>
        </w:rPr>
        <w:t>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 xml:space="preserve">At the same time, </w:t>
      </w:r>
      <w:proofErr w:type="spellStart"/>
      <w:r w:rsidR="00E53153" w:rsidRPr="00E53153">
        <w:rPr>
          <w:rFonts w:ascii="Times New Roman" w:hAnsi="Times New Roman" w:cs="Times New Roman"/>
          <w:sz w:val="24"/>
          <w:szCs w:val="24"/>
        </w:rPr>
        <w:t>NeuACF</w:t>
      </w:r>
      <w:proofErr w:type="spellEnd"/>
      <w:r w:rsidR="00E53153" w:rsidRPr="00E53153">
        <w:rPr>
          <w:rFonts w:ascii="Times New Roman" w:hAnsi="Times New Roman" w:cs="Times New Roman"/>
          <w:sz w:val="24"/>
          <w:szCs w:val="24"/>
        </w:rPr>
        <w:t xml:space="preserve">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CC43C3" w:rsidRDefault="00FA6355">
          <w:pPr>
            <w:pStyle w:val="11"/>
            <w:tabs>
              <w:tab w:val="left" w:pos="105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320190" w:history="1">
            <w:r w:rsidR="00CC43C3" w:rsidRPr="00BF7224">
              <w:rPr>
                <w:rStyle w:val="ae"/>
                <w:noProof/>
              </w:rPr>
              <w:t>第一章</w:t>
            </w:r>
            <w:r w:rsidR="00CC43C3">
              <w:rPr>
                <w:noProof/>
                <w:kern w:val="2"/>
                <w:sz w:val="21"/>
                <w:szCs w:val="22"/>
              </w:rPr>
              <w:tab/>
            </w:r>
            <w:r w:rsidR="00CC43C3" w:rsidRPr="00BF7224">
              <w:rPr>
                <w:rStyle w:val="ae"/>
                <w:noProof/>
              </w:rPr>
              <w:t>引言</w:t>
            </w:r>
            <w:r w:rsidR="00CC43C3">
              <w:rPr>
                <w:noProof/>
                <w:webHidden/>
              </w:rPr>
              <w:tab/>
            </w:r>
            <w:r w:rsidR="00CC43C3">
              <w:rPr>
                <w:noProof/>
                <w:webHidden/>
              </w:rPr>
              <w:fldChar w:fldCharType="begin"/>
            </w:r>
            <w:r w:rsidR="00CC43C3">
              <w:rPr>
                <w:noProof/>
                <w:webHidden/>
              </w:rPr>
              <w:instrText xml:space="preserve"> PAGEREF _Toc8320190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7A77CC">
          <w:pPr>
            <w:pStyle w:val="21"/>
            <w:rPr>
              <w:noProof/>
              <w:kern w:val="2"/>
              <w:sz w:val="21"/>
              <w:szCs w:val="22"/>
            </w:rPr>
          </w:pPr>
          <w:hyperlink w:anchor="_Toc8320191" w:history="1">
            <w:r w:rsidR="00CC43C3" w:rsidRPr="00BF7224">
              <w:rPr>
                <w:rStyle w:val="ae"/>
                <w:rFonts w:ascii="黑体" w:hAnsi="黑体"/>
                <w:noProof/>
              </w:rPr>
              <w:t xml:space="preserve">1.1  </w:t>
            </w:r>
            <w:r w:rsidR="00CC43C3" w:rsidRPr="00BF7224">
              <w:rPr>
                <w:rStyle w:val="ae"/>
                <w:rFonts w:ascii="黑体" w:hAnsi="黑体"/>
                <w:noProof/>
              </w:rPr>
              <w:t>课题背景</w:t>
            </w:r>
            <w:r w:rsidR="00CC43C3">
              <w:rPr>
                <w:noProof/>
                <w:webHidden/>
              </w:rPr>
              <w:tab/>
            </w:r>
            <w:r w:rsidR="00CC43C3">
              <w:rPr>
                <w:noProof/>
                <w:webHidden/>
              </w:rPr>
              <w:fldChar w:fldCharType="begin"/>
            </w:r>
            <w:r w:rsidR="00CC43C3">
              <w:rPr>
                <w:noProof/>
                <w:webHidden/>
              </w:rPr>
              <w:instrText xml:space="preserve"> PAGEREF _Toc8320191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192" w:history="1">
            <w:r w:rsidR="00CC43C3" w:rsidRPr="00BF7224">
              <w:rPr>
                <w:rStyle w:val="ae"/>
                <w:rFonts w:ascii="黑体" w:hAnsi="黑体"/>
                <w:noProof/>
              </w:rPr>
              <w:t xml:space="preserve">1.1.1  </w:t>
            </w:r>
            <w:r w:rsidR="00CC43C3" w:rsidRPr="00BF7224">
              <w:rPr>
                <w:rStyle w:val="ae"/>
                <w:rFonts w:ascii="黑体" w:hAnsi="黑体"/>
                <w:noProof/>
              </w:rPr>
              <w:t>研究意义</w:t>
            </w:r>
            <w:r w:rsidR="00CC43C3">
              <w:rPr>
                <w:noProof/>
                <w:webHidden/>
              </w:rPr>
              <w:tab/>
            </w:r>
            <w:r w:rsidR="00CC43C3">
              <w:rPr>
                <w:noProof/>
                <w:webHidden/>
              </w:rPr>
              <w:fldChar w:fldCharType="begin"/>
            </w:r>
            <w:r w:rsidR="00CC43C3">
              <w:rPr>
                <w:noProof/>
                <w:webHidden/>
              </w:rPr>
              <w:instrText xml:space="preserve"> PAGEREF _Toc8320192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193" w:history="1">
            <w:r w:rsidR="00CC43C3" w:rsidRPr="00BF7224">
              <w:rPr>
                <w:rStyle w:val="ae"/>
                <w:rFonts w:ascii="黑体" w:hAnsi="黑体"/>
                <w:noProof/>
              </w:rPr>
              <w:t xml:space="preserve">1.1.2  </w:t>
            </w:r>
            <w:r w:rsidR="00CC43C3" w:rsidRPr="00BF7224">
              <w:rPr>
                <w:rStyle w:val="ae"/>
                <w:rFonts w:ascii="黑体" w:hAnsi="黑体"/>
                <w:noProof/>
              </w:rPr>
              <w:t>研究现状</w:t>
            </w:r>
            <w:r w:rsidR="00CC43C3">
              <w:rPr>
                <w:noProof/>
                <w:webHidden/>
              </w:rPr>
              <w:tab/>
            </w:r>
            <w:r w:rsidR="00CC43C3">
              <w:rPr>
                <w:noProof/>
                <w:webHidden/>
              </w:rPr>
              <w:fldChar w:fldCharType="begin"/>
            </w:r>
            <w:r w:rsidR="00CC43C3">
              <w:rPr>
                <w:noProof/>
                <w:webHidden/>
              </w:rPr>
              <w:instrText xml:space="preserve"> PAGEREF _Toc8320193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7A77CC">
          <w:pPr>
            <w:pStyle w:val="21"/>
            <w:rPr>
              <w:noProof/>
              <w:kern w:val="2"/>
              <w:sz w:val="21"/>
              <w:szCs w:val="22"/>
            </w:rPr>
          </w:pPr>
          <w:hyperlink w:anchor="_Toc8320194" w:history="1">
            <w:r w:rsidR="00CC43C3" w:rsidRPr="00BF7224">
              <w:rPr>
                <w:rStyle w:val="ae"/>
                <w:rFonts w:ascii="黑体" w:hAnsi="黑体"/>
                <w:noProof/>
              </w:rPr>
              <w:t xml:space="preserve">1.2  </w:t>
            </w:r>
            <w:r w:rsidR="00CC43C3" w:rsidRPr="00BF7224">
              <w:rPr>
                <w:rStyle w:val="ae"/>
                <w:rFonts w:ascii="黑体" w:hAnsi="黑体"/>
                <w:noProof/>
              </w:rPr>
              <w:t>课题任务</w:t>
            </w:r>
            <w:r w:rsidR="00CC43C3">
              <w:rPr>
                <w:noProof/>
                <w:webHidden/>
              </w:rPr>
              <w:tab/>
            </w:r>
            <w:r w:rsidR="00CC43C3">
              <w:rPr>
                <w:noProof/>
                <w:webHidden/>
              </w:rPr>
              <w:fldChar w:fldCharType="begin"/>
            </w:r>
            <w:r w:rsidR="00CC43C3">
              <w:rPr>
                <w:noProof/>
                <w:webHidden/>
              </w:rPr>
              <w:instrText xml:space="preserve"> PAGEREF _Toc8320194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195" w:history="1">
            <w:r w:rsidR="00CC43C3" w:rsidRPr="00BF7224">
              <w:rPr>
                <w:rStyle w:val="ae"/>
                <w:rFonts w:ascii="黑体" w:hAnsi="黑体"/>
                <w:noProof/>
              </w:rPr>
              <w:t xml:space="preserve">1.2.1  </w:t>
            </w:r>
            <w:r w:rsidR="00CC43C3" w:rsidRPr="00BF7224">
              <w:rPr>
                <w:rStyle w:val="ae"/>
                <w:rFonts w:ascii="黑体" w:hAnsi="黑体"/>
                <w:noProof/>
              </w:rPr>
              <w:t>课题内容</w:t>
            </w:r>
            <w:r w:rsidR="00CC43C3">
              <w:rPr>
                <w:noProof/>
                <w:webHidden/>
              </w:rPr>
              <w:tab/>
            </w:r>
            <w:r w:rsidR="00CC43C3">
              <w:rPr>
                <w:noProof/>
                <w:webHidden/>
              </w:rPr>
              <w:fldChar w:fldCharType="begin"/>
            </w:r>
            <w:r w:rsidR="00CC43C3">
              <w:rPr>
                <w:noProof/>
                <w:webHidden/>
              </w:rPr>
              <w:instrText xml:space="preserve"> PAGEREF _Toc8320195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196" w:history="1">
            <w:r w:rsidR="00CC43C3" w:rsidRPr="00BF7224">
              <w:rPr>
                <w:rStyle w:val="ae"/>
                <w:rFonts w:ascii="黑体" w:hAnsi="黑体"/>
                <w:noProof/>
              </w:rPr>
              <w:t xml:space="preserve">1.2.2  </w:t>
            </w:r>
            <w:r w:rsidR="00CC43C3" w:rsidRPr="00BF7224">
              <w:rPr>
                <w:rStyle w:val="ae"/>
                <w:rFonts w:ascii="黑体" w:hAnsi="黑体"/>
                <w:noProof/>
              </w:rPr>
              <w:t>本人承担任务</w:t>
            </w:r>
            <w:r w:rsidR="00CC43C3">
              <w:rPr>
                <w:noProof/>
                <w:webHidden/>
              </w:rPr>
              <w:tab/>
            </w:r>
            <w:r w:rsidR="00CC43C3">
              <w:rPr>
                <w:noProof/>
                <w:webHidden/>
              </w:rPr>
              <w:fldChar w:fldCharType="begin"/>
            </w:r>
            <w:r w:rsidR="00CC43C3">
              <w:rPr>
                <w:noProof/>
                <w:webHidden/>
              </w:rPr>
              <w:instrText xml:space="preserve"> PAGEREF _Toc8320196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7A77CC">
          <w:pPr>
            <w:pStyle w:val="21"/>
            <w:rPr>
              <w:noProof/>
              <w:kern w:val="2"/>
              <w:sz w:val="21"/>
              <w:szCs w:val="22"/>
            </w:rPr>
          </w:pPr>
          <w:hyperlink w:anchor="_Toc8320197" w:history="1">
            <w:r w:rsidR="00CC43C3" w:rsidRPr="00BF7224">
              <w:rPr>
                <w:rStyle w:val="ae"/>
                <w:rFonts w:ascii="黑体" w:hAnsi="黑体"/>
                <w:noProof/>
              </w:rPr>
              <w:t xml:space="preserve">1.3  </w:t>
            </w:r>
            <w:r w:rsidR="00CC43C3" w:rsidRPr="00BF7224">
              <w:rPr>
                <w:rStyle w:val="ae"/>
                <w:rFonts w:ascii="黑体" w:hAnsi="黑体"/>
                <w:noProof/>
              </w:rPr>
              <w:t>论文结构</w:t>
            </w:r>
            <w:r w:rsidR="00CC43C3">
              <w:rPr>
                <w:noProof/>
                <w:webHidden/>
              </w:rPr>
              <w:tab/>
            </w:r>
            <w:r w:rsidR="00CC43C3">
              <w:rPr>
                <w:noProof/>
                <w:webHidden/>
              </w:rPr>
              <w:fldChar w:fldCharType="begin"/>
            </w:r>
            <w:r w:rsidR="00CC43C3">
              <w:rPr>
                <w:noProof/>
                <w:webHidden/>
              </w:rPr>
              <w:instrText xml:space="preserve"> PAGEREF _Toc8320197 \h </w:instrText>
            </w:r>
            <w:r w:rsidR="00CC43C3">
              <w:rPr>
                <w:noProof/>
                <w:webHidden/>
              </w:rPr>
            </w:r>
            <w:r w:rsidR="00CC43C3">
              <w:rPr>
                <w:noProof/>
                <w:webHidden/>
              </w:rPr>
              <w:fldChar w:fldCharType="separate"/>
            </w:r>
            <w:r w:rsidR="00CC43C3">
              <w:rPr>
                <w:noProof/>
                <w:webHidden/>
              </w:rPr>
              <w:t>3</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198" w:history="1">
            <w:r w:rsidR="00CC43C3" w:rsidRPr="00BF7224">
              <w:rPr>
                <w:rStyle w:val="ae"/>
                <w:noProof/>
              </w:rPr>
              <w:t>第二章</w:t>
            </w:r>
            <w:r w:rsidR="00CC43C3" w:rsidRPr="00BF7224">
              <w:rPr>
                <w:rStyle w:val="ae"/>
                <w:noProof/>
              </w:rPr>
              <w:t xml:space="preserve">  </w:t>
            </w:r>
            <w:r w:rsidR="00CC43C3" w:rsidRPr="00BF7224">
              <w:rPr>
                <w:rStyle w:val="ae"/>
                <w:noProof/>
              </w:rPr>
              <w:t>相关技术介绍</w:t>
            </w:r>
            <w:r w:rsidR="00CC43C3">
              <w:rPr>
                <w:noProof/>
                <w:webHidden/>
              </w:rPr>
              <w:tab/>
            </w:r>
            <w:r w:rsidR="00CC43C3">
              <w:rPr>
                <w:noProof/>
                <w:webHidden/>
              </w:rPr>
              <w:fldChar w:fldCharType="begin"/>
            </w:r>
            <w:r w:rsidR="00CC43C3">
              <w:rPr>
                <w:noProof/>
                <w:webHidden/>
              </w:rPr>
              <w:instrText xml:space="preserve"> PAGEREF _Toc8320198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7A77CC">
          <w:pPr>
            <w:pStyle w:val="21"/>
            <w:rPr>
              <w:noProof/>
              <w:kern w:val="2"/>
              <w:sz w:val="21"/>
              <w:szCs w:val="22"/>
            </w:rPr>
          </w:pPr>
          <w:hyperlink w:anchor="_Toc8320199" w:history="1">
            <w:r w:rsidR="00CC43C3" w:rsidRPr="00BF7224">
              <w:rPr>
                <w:rStyle w:val="ae"/>
                <w:rFonts w:ascii="黑体" w:hAnsi="黑体"/>
                <w:noProof/>
              </w:rPr>
              <w:t xml:space="preserve">2.1  </w:t>
            </w:r>
            <w:r w:rsidR="00CC43C3" w:rsidRPr="00BF7224">
              <w:rPr>
                <w:rStyle w:val="ae"/>
                <w:rFonts w:ascii="黑体" w:hAnsi="黑体"/>
                <w:noProof/>
              </w:rPr>
              <w:t>异质信息网络</w:t>
            </w:r>
            <w:r w:rsidR="00CC43C3">
              <w:rPr>
                <w:noProof/>
                <w:webHidden/>
              </w:rPr>
              <w:tab/>
            </w:r>
            <w:r w:rsidR="00CC43C3">
              <w:rPr>
                <w:noProof/>
                <w:webHidden/>
              </w:rPr>
              <w:fldChar w:fldCharType="begin"/>
            </w:r>
            <w:r w:rsidR="00CC43C3">
              <w:rPr>
                <w:noProof/>
                <w:webHidden/>
              </w:rPr>
              <w:instrText xml:space="preserve"> PAGEREF _Toc8320199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00" w:history="1">
            <w:r w:rsidR="00CC43C3" w:rsidRPr="00BF7224">
              <w:rPr>
                <w:rStyle w:val="ae"/>
                <w:rFonts w:ascii="黑体" w:hAnsi="黑体"/>
                <w:noProof/>
              </w:rPr>
              <w:t xml:space="preserve">2.1.1  </w:t>
            </w:r>
            <w:r w:rsidR="00CC43C3" w:rsidRPr="00BF7224">
              <w:rPr>
                <w:rStyle w:val="ae"/>
                <w:rFonts w:ascii="黑体" w:hAnsi="黑体"/>
                <w:noProof/>
              </w:rPr>
              <w:t>基本定义</w:t>
            </w:r>
            <w:r w:rsidR="00CC43C3">
              <w:rPr>
                <w:noProof/>
                <w:webHidden/>
              </w:rPr>
              <w:tab/>
            </w:r>
            <w:r w:rsidR="00CC43C3">
              <w:rPr>
                <w:noProof/>
                <w:webHidden/>
              </w:rPr>
              <w:fldChar w:fldCharType="begin"/>
            </w:r>
            <w:r w:rsidR="00CC43C3">
              <w:rPr>
                <w:noProof/>
                <w:webHidden/>
              </w:rPr>
              <w:instrText xml:space="preserve"> PAGEREF _Toc8320200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01" w:history="1">
            <w:r w:rsidR="00CC43C3" w:rsidRPr="00BF7224">
              <w:rPr>
                <w:rStyle w:val="ae"/>
                <w:rFonts w:ascii="黑体" w:hAnsi="黑体"/>
                <w:noProof/>
              </w:rPr>
              <w:t xml:space="preserve">2.1.2  </w:t>
            </w:r>
            <w:r w:rsidR="00CC43C3" w:rsidRPr="00BF7224">
              <w:rPr>
                <w:rStyle w:val="ae"/>
                <w:rFonts w:ascii="黑体" w:hAnsi="黑体"/>
                <w:noProof/>
              </w:rPr>
              <w:t>元路径</w:t>
            </w:r>
            <w:r w:rsidR="00CC43C3">
              <w:rPr>
                <w:noProof/>
                <w:webHidden/>
              </w:rPr>
              <w:tab/>
            </w:r>
            <w:r w:rsidR="00CC43C3">
              <w:rPr>
                <w:noProof/>
                <w:webHidden/>
              </w:rPr>
              <w:fldChar w:fldCharType="begin"/>
            </w:r>
            <w:r w:rsidR="00CC43C3">
              <w:rPr>
                <w:noProof/>
                <w:webHidden/>
              </w:rPr>
              <w:instrText xml:space="preserve"> PAGEREF _Toc8320201 \h </w:instrText>
            </w:r>
            <w:r w:rsidR="00CC43C3">
              <w:rPr>
                <w:noProof/>
                <w:webHidden/>
              </w:rPr>
            </w:r>
            <w:r w:rsidR="00CC43C3">
              <w:rPr>
                <w:noProof/>
                <w:webHidden/>
              </w:rPr>
              <w:fldChar w:fldCharType="separate"/>
            </w:r>
            <w:r w:rsidR="00CC43C3">
              <w:rPr>
                <w:noProof/>
                <w:webHidden/>
              </w:rPr>
              <w:t>6</w:t>
            </w:r>
            <w:r w:rsidR="00CC43C3">
              <w:rPr>
                <w:noProof/>
                <w:webHidden/>
              </w:rPr>
              <w:fldChar w:fldCharType="end"/>
            </w:r>
          </w:hyperlink>
        </w:p>
        <w:p w:rsidR="00CC43C3" w:rsidRDefault="007A77CC">
          <w:pPr>
            <w:pStyle w:val="21"/>
            <w:rPr>
              <w:noProof/>
              <w:kern w:val="2"/>
              <w:sz w:val="21"/>
              <w:szCs w:val="22"/>
            </w:rPr>
          </w:pPr>
          <w:hyperlink w:anchor="_Toc8320202" w:history="1">
            <w:r w:rsidR="00CC43C3" w:rsidRPr="00BF7224">
              <w:rPr>
                <w:rStyle w:val="ae"/>
                <w:rFonts w:ascii="黑体" w:hAnsi="黑体"/>
                <w:noProof/>
              </w:rPr>
              <w:t xml:space="preserve">2.2  </w:t>
            </w:r>
            <w:r w:rsidR="00CC43C3" w:rsidRPr="00BF7224">
              <w:rPr>
                <w:rStyle w:val="ae"/>
                <w:rFonts w:ascii="黑体" w:hAnsi="黑体"/>
                <w:noProof/>
              </w:rPr>
              <w:t>注意力机制</w:t>
            </w:r>
            <w:r w:rsidR="00CC43C3">
              <w:rPr>
                <w:noProof/>
                <w:webHidden/>
              </w:rPr>
              <w:tab/>
            </w:r>
            <w:r w:rsidR="00CC43C3">
              <w:rPr>
                <w:noProof/>
                <w:webHidden/>
              </w:rPr>
              <w:fldChar w:fldCharType="begin"/>
            </w:r>
            <w:r w:rsidR="00CC43C3">
              <w:rPr>
                <w:noProof/>
                <w:webHidden/>
              </w:rPr>
              <w:instrText xml:space="preserve"> PAGEREF _Toc8320202 \h </w:instrText>
            </w:r>
            <w:r w:rsidR="00CC43C3">
              <w:rPr>
                <w:noProof/>
                <w:webHidden/>
              </w:rPr>
            </w:r>
            <w:r w:rsidR="00CC43C3">
              <w:rPr>
                <w:noProof/>
                <w:webHidden/>
              </w:rPr>
              <w:fldChar w:fldCharType="separate"/>
            </w:r>
            <w:r w:rsidR="00CC43C3">
              <w:rPr>
                <w:noProof/>
                <w:webHidden/>
              </w:rPr>
              <w:t>7</w:t>
            </w:r>
            <w:r w:rsidR="00CC43C3">
              <w:rPr>
                <w:noProof/>
                <w:webHidden/>
              </w:rPr>
              <w:fldChar w:fldCharType="end"/>
            </w:r>
          </w:hyperlink>
        </w:p>
        <w:p w:rsidR="00CC43C3" w:rsidRDefault="007A77CC">
          <w:pPr>
            <w:pStyle w:val="21"/>
            <w:rPr>
              <w:noProof/>
              <w:kern w:val="2"/>
              <w:sz w:val="21"/>
              <w:szCs w:val="22"/>
            </w:rPr>
          </w:pPr>
          <w:hyperlink w:anchor="_Toc8320203" w:history="1">
            <w:r w:rsidR="00CC43C3" w:rsidRPr="00BF7224">
              <w:rPr>
                <w:rStyle w:val="ae"/>
                <w:rFonts w:ascii="黑体" w:hAnsi="黑体"/>
                <w:noProof/>
              </w:rPr>
              <w:t xml:space="preserve">2.3  </w:t>
            </w:r>
            <w:r w:rsidR="00CC43C3" w:rsidRPr="00BF7224">
              <w:rPr>
                <w:rStyle w:val="ae"/>
                <w:rFonts w:ascii="黑体" w:hAnsi="黑体"/>
                <w:noProof/>
              </w:rPr>
              <w:t>度量学习</w:t>
            </w:r>
            <w:r w:rsidR="00CC43C3">
              <w:rPr>
                <w:noProof/>
                <w:webHidden/>
              </w:rPr>
              <w:tab/>
            </w:r>
            <w:r w:rsidR="00CC43C3">
              <w:rPr>
                <w:noProof/>
                <w:webHidden/>
              </w:rPr>
              <w:fldChar w:fldCharType="begin"/>
            </w:r>
            <w:r w:rsidR="00CC43C3">
              <w:rPr>
                <w:noProof/>
                <w:webHidden/>
              </w:rPr>
              <w:instrText xml:space="preserve"> PAGEREF _Toc8320203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04" w:history="1">
            <w:r w:rsidR="00CC43C3" w:rsidRPr="00BF7224">
              <w:rPr>
                <w:rStyle w:val="ae"/>
                <w:rFonts w:ascii="黑体" w:eastAsia="黑体" w:hAnsi="黑体"/>
                <w:b/>
                <w:noProof/>
              </w:rPr>
              <w:t>2.3.1  形式化定义</w:t>
            </w:r>
            <w:r w:rsidR="00CC43C3">
              <w:rPr>
                <w:noProof/>
                <w:webHidden/>
              </w:rPr>
              <w:tab/>
            </w:r>
            <w:r w:rsidR="00CC43C3">
              <w:rPr>
                <w:noProof/>
                <w:webHidden/>
              </w:rPr>
              <w:fldChar w:fldCharType="begin"/>
            </w:r>
            <w:r w:rsidR="00CC43C3">
              <w:rPr>
                <w:noProof/>
                <w:webHidden/>
              </w:rPr>
              <w:instrText xml:space="preserve"> PAGEREF _Toc8320204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05" w:history="1">
            <w:r w:rsidR="00CC43C3" w:rsidRPr="00BF7224">
              <w:rPr>
                <w:rStyle w:val="ae"/>
                <w:rFonts w:ascii="黑体" w:eastAsia="黑体" w:hAnsi="黑体"/>
                <w:b/>
                <w:noProof/>
              </w:rPr>
              <w:t>2.3.2  kNN的度量学习</w:t>
            </w:r>
            <w:r w:rsidR="00CC43C3">
              <w:rPr>
                <w:noProof/>
                <w:webHidden/>
              </w:rPr>
              <w:tab/>
            </w:r>
            <w:r w:rsidR="00CC43C3">
              <w:rPr>
                <w:noProof/>
                <w:webHidden/>
              </w:rPr>
              <w:fldChar w:fldCharType="begin"/>
            </w:r>
            <w:r w:rsidR="00CC43C3">
              <w:rPr>
                <w:noProof/>
                <w:webHidden/>
              </w:rPr>
              <w:instrText xml:space="preserve"> PAGEREF _Toc8320205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7A77CC">
          <w:pPr>
            <w:pStyle w:val="21"/>
            <w:rPr>
              <w:noProof/>
              <w:kern w:val="2"/>
              <w:sz w:val="21"/>
              <w:szCs w:val="22"/>
            </w:rPr>
          </w:pPr>
          <w:hyperlink w:anchor="_Toc8320206" w:history="1">
            <w:r w:rsidR="00CC43C3" w:rsidRPr="00BF7224">
              <w:rPr>
                <w:rStyle w:val="ae"/>
                <w:rFonts w:ascii="黑体" w:hAnsi="黑体"/>
                <w:noProof/>
              </w:rPr>
              <w:t xml:space="preserve">2.4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_Toc8320206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07" w:history="1">
            <w:r w:rsidR="00CC43C3" w:rsidRPr="00BF7224">
              <w:rPr>
                <w:rStyle w:val="ae"/>
                <w:noProof/>
              </w:rPr>
              <w:t>第三章</w:t>
            </w:r>
            <w:r w:rsidR="00CC43C3" w:rsidRPr="00BF7224">
              <w:rPr>
                <w:rStyle w:val="ae"/>
                <w:noProof/>
              </w:rPr>
              <w:t xml:space="preserve">  </w:t>
            </w:r>
            <w:r w:rsidR="00CC43C3" w:rsidRPr="00BF7224">
              <w:rPr>
                <w:rStyle w:val="ae"/>
                <w:noProof/>
              </w:rPr>
              <w:t>基于异质信息网络的推荐模型详解</w:t>
            </w:r>
            <w:r w:rsidR="00CC43C3">
              <w:rPr>
                <w:noProof/>
                <w:webHidden/>
              </w:rPr>
              <w:tab/>
            </w:r>
            <w:r w:rsidR="00CC43C3">
              <w:rPr>
                <w:noProof/>
                <w:webHidden/>
              </w:rPr>
              <w:fldChar w:fldCharType="begin"/>
            </w:r>
            <w:r w:rsidR="00CC43C3">
              <w:rPr>
                <w:noProof/>
                <w:webHidden/>
              </w:rPr>
              <w:instrText xml:space="preserve"> PAGEREF _Toc8320207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7A77CC">
          <w:pPr>
            <w:pStyle w:val="21"/>
            <w:rPr>
              <w:noProof/>
              <w:kern w:val="2"/>
              <w:sz w:val="21"/>
              <w:szCs w:val="22"/>
            </w:rPr>
          </w:pPr>
          <w:hyperlink w:anchor="_Toc8320208" w:history="1">
            <w:r w:rsidR="00CC43C3" w:rsidRPr="00BF7224">
              <w:rPr>
                <w:rStyle w:val="ae"/>
                <w:rFonts w:ascii="黑体" w:hAnsi="黑体"/>
                <w:noProof/>
              </w:rPr>
              <w:t xml:space="preserve">3.1  </w:t>
            </w:r>
            <w:r w:rsidR="00CC43C3" w:rsidRPr="00BF7224">
              <w:rPr>
                <w:rStyle w:val="ae"/>
                <w:rFonts w:ascii="黑体" w:hAnsi="黑体"/>
                <w:noProof/>
              </w:rPr>
              <w:t>基础模型</w:t>
            </w:r>
            <w:r w:rsidR="00CC43C3">
              <w:rPr>
                <w:noProof/>
                <w:webHidden/>
              </w:rPr>
              <w:tab/>
            </w:r>
            <w:r w:rsidR="00CC43C3">
              <w:rPr>
                <w:noProof/>
                <w:webHidden/>
              </w:rPr>
              <w:fldChar w:fldCharType="begin"/>
            </w:r>
            <w:r w:rsidR="00CC43C3">
              <w:rPr>
                <w:noProof/>
                <w:webHidden/>
              </w:rPr>
              <w:instrText xml:space="preserve"> PAGEREF _Toc8320208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09" w:history="1">
            <w:r w:rsidR="00CC43C3" w:rsidRPr="00BF7224">
              <w:rPr>
                <w:rStyle w:val="ae"/>
                <w:rFonts w:ascii="黑体" w:eastAsia="黑体" w:hAnsi="黑体"/>
                <w:b/>
                <w:noProof/>
              </w:rPr>
              <w:t>3.1.1 模型框架</w:t>
            </w:r>
            <w:r w:rsidR="00CC43C3">
              <w:rPr>
                <w:noProof/>
                <w:webHidden/>
              </w:rPr>
              <w:tab/>
            </w:r>
            <w:r w:rsidR="00CC43C3">
              <w:rPr>
                <w:noProof/>
                <w:webHidden/>
              </w:rPr>
              <w:fldChar w:fldCharType="begin"/>
            </w:r>
            <w:r w:rsidR="00CC43C3">
              <w:rPr>
                <w:noProof/>
                <w:webHidden/>
              </w:rPr>
              <w:instrText xml:space="preserve"> PAGEREF _Toc8320209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10" w:history="1">
            <w:r w:rsidR="00CC43C3" w:rsidRPr="00BF7224">
              <w:rPr>
                <w:rStyle w:val="ae"/>
                <w:rFonts w:ascii="黑体" w:eastAsia="黑体" w:hAnsi="黑体"/>
                <w:b/>
                <w:noProof/>
              </w:rPr>
              <w:t>3.1.2 方面级相似性矩阵计算</w:t>
            </w:r>
            <w:r w:rsidR="00CC43C3">
              <w:rPr>
                <w:noProof/>
                <w:webHidden/>
              </w:rPr>
              <w:tab/>
            </w:r>
            <w:r w:rsidR="00CC43C3">
              <w:rPr>
                <w:noProof/>
                <w:webHidden/>
              </w:rPr>
              <w:fldChar w:fldCharType="begin"/>
            </w:r>
            <w:r w:rsidR="00CC43C3">
              <w:rPr>
                <w:noProof/>
                <w:webHidden/>
              </w:rPr>
              <w:instrText xml:space="preserve"> PAGEREF _Toc8320210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11" w:history="1">
            <w:r w:rsidR="00CC43C3" w:rsidRPr="00BF7224">
              <w:rPr>
                <w:rStyle w:val="ae"/>
                <w:rFonts w:ascii="黑体" w:eastAsia="黑体" w:hAnsi="黑体"/>
                <w:b/>
                <w:noProof/>
              </w:rPr>
              <w:t>3.1.3 方面级隐因子学习</w:t>
            </w:r>
            <w:r w:rsidR="00CC43C3">
              <w:rPr>
                <w:noProof/>
                <w:webHidden/>
              </w:rPr>
              <w:tab/>
            </w:r>
            <w:r w:rsidR="00CC43C3">
              <w:rPr>
                <w:noProof/>
                <w:webHidden/>
              </w:rPr>
              <w:fldChar w:fldCharType="begin"/>
            </w:r>
            <w:r w:rsidR="00CC43C3">
              <w:rPr>
                <w:noProof/>
                <w:webHidden/>
              </w:rPr>
              <w:instrText xml:space="preserve"> PAGEREF _Toc8320211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12" w:history="1">
            <w:r w:rsidR="00CC43C3" w:rsidRPr="00BF7224">
              <w:rPr>
                <w:rStyle w:val="ae"/>
                <w:rFonts w:ascii="黑体" w:eastAsia="黑体" w:hAnsi="黑体"/>
                <w:b/>
                <w:noProof/>
              </w:rPr>
              <w:t>3.1.4 基于注意力机制的方面级隐因子融合</w:t>
            </w:r>
            <w:r w:rsidR="00CC43C3">
              <w:rPr>
                <w:noProof/>
                <w:webHidden/>
              </w:rPr>
              <w:tab/>
            </w:r>
            <w:r w:rsidR="00CC43C3">
              <w:rPr>
                <w:noProof/>
                <w:webHidden/>
              </w:rPr>
              <w:fldChar w:fldCharType="begin"/>
            </w:r>
            <w:r w:rsidR="00CC43C3">
              <w:rPr>
                <w:noProof/>
                <w:webHidden/>
              </w:rPr>
              <w:instrText xml:space="preserve"> PAGEREF _Toc8320212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13" w:history="1">
            <w:r w:rsidR="00CC43C3" w:rsidRPr="00BF7224">
              <w:rPr>
                <w:rStyle w:val="ae"/>
                <w:rFonts w:ascii="黑体" w:eastAsia="黑体" w:hAnsi="黑体"/>
                <w:b/>
                <w:noProof/>
              </w:rPr>
              <w:t>3.1.5 模型优化</w:t>
            </w:r>
            <w:r w:rsidR="00CC43C3">
              <w:rPr>
                <w:noProof/>
                <w:webHidden/>
              </w:rPr>
              <w:tab/>
            </w:r>
            <w:r w:rsidR="00CC43C3">
              <w:rPr>
                <w:noProof/>
                <w:webHidden/>
              </w:rPr>
              <w:fldChar w:fldCharType="begin"/>
            </w:r>
            <w:r w:rsidR="00CC43C3">
              <w:rPr>
                <w:noProof/>
                <w:webHidden/>
              </w:rPr>
              <w:instrText xml:space="preserve"> PAGEREF _Toc8320213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7A77CC">
          <w:pPr>
            <w:pStyle w:val="21"/>
            <w:rPr>
              <w:noProof/>
              <w:kern w:val="2"/>
              <w:sz w:val="21"/>
              <w:szCs w:val="22"/>
            </w:rPr>
          </w:pPr>
          <w:hyperlink w:anchor="_Toc8320214" w:history="1">
            <w:r w:rsidR="00CC43C3" w:rsidRPr="00BF7224">
              <w:rPr>
                <w:rStyle w:val="ae"/>
                <w:rFonts w:ascii="黑体" w:hAnsi="黑体"/>
                <w:noProof/>
              </w:rPr>
              <w:t xml:space="preserve">3.2  </w:t>
            </w:r>
            <w:r w:rsidR="00CC43C3" w:rsidRPr="00BF7224">
              <w:rPr>
                <w:rStyle w:val="ae"/>
                <w:rFonts w:ascii="黑体" w:hAnsi="黑体"/>
                <w:noProof/>
              </w:rPr>
              <w:t>问题分析</w:t>
            </w:r>
            <w:r w:rsidR="00CC43C3">
              <w:rPr>
                <w:noProof/>
                <w:webHidden/>
              </w:rPr>
              <w:tab/>
            </w:r>
            <w:r w:rsidR="00CC43C3">
              <w:rPr>
                <w:noProof/>
                <w:webHidden/>
              </w:rPr>
              <w:fldChar w:fldCharType="begin"/>
            </w:r>
            <w:r w:rsidR="00CC43C3">
              <w:rPr>
                <w:noProof/>
                <w:webHidden/>
              </w:rPr>
              <w:instrText xml:space="preserve"> PAGEREF _Toc8320214 \h </w:instrText>
            </w:r>
            <w:r w:rsidR="00CC43C3">
              <w:rPr>
                <w:noProof/>
                <w:webHidden/>
              </w:rPr>
            </w:r>
            <w:r w:rsidR="00CC43C3">
              <w:rPr>
                <w:noProof/>
                <w:webHidden/>
              </w:rPr>
              <w:fldChar w:fldCharType="separate"/>
            </w:r>
            <w:r w:rsidR="00CC43C3">
              <w:rPr>
                <w:noProof/>
                <w:webHidden/>
              </w:rPr>
              <w:t>16</w:t>
            </w:r>
            <w:r w:rsidR="00CC43C3">
              <w:rPr>
                <w:noProof/>
                <w:webHidden/>
              </w:rPr>
              <w:fldChar w:fldCharType="end"/>
            </w:r>
          </w:hyperlink>
        </w:p>
        <w:p w:rsidR="00CC43C3" w:rsidRDefault="007A77CC">
          <w:pPr>
            <w:pStyle w:val="21"/>
            <w:rPr>
              <w:noProof/>
              <w:kern w:val="2"/>
              <w:sz w:val="21"/>
              <w:szCs w:val="22"/>
            </w:rPr>
          </w:pPr>
          <w:hyperlink w:anchor="_Toc8320215" w:history="1">
            <w:r w:rsidR="00CC43C3" w:rsidRPr="00BF7224">
              <w:rPr>
                <w:rStyle w:val="ae"/>
                <w:rFonts w:ascii="黑体" w:hAnsi="黑体"/>
                <w:noProof/>
              </w:rPr>
              <w:t xml:space="preserve">3.3  </w:t>
            </w:r>
            <w:r w:rsidR="00CC43C3" w:rsidRPr="00BF7224">
              <w:rPr>
                <w:rStyle w:val="ae"/>
                <w:rFonts w:ascii="黑体" w:hAnsi="黑体"/>
                <w:noProof/>
              </w:rPr>
              <w:t>改进方案</w:t>
            </w:r>
            <w:r w:rsidR="00CC43C3">
              <w:rPr>
                <w:noProof/>
                <w:webHidden/>
              </w:rPr>
              <w:tab/>
            </w:r>
            <w:r w:rsidR="00CC43C3">
              <w:rPr>
                <w:noProof/>
                <w:webHidden/>
              </w:rPr>
              <w:fldChar w:fldCharType="begin"/>
            </w:r>
            <w:r w:rsidR="00CC43C3">
              <w:rPr>
                <w:noProof/>
                <w:webHidden/>
              </w:rPr>
              <w:instrText xml:space="preserve"> PAGEREF _Toc8320215 \h </w:instrText>
            </w:r>
            <w:r w:rsidR="00CC43C3">
              <w:rPr>
                <w:noProof/>
                <w:webHidden/>
              </w:rPr>
            </w:r>
            <w:r w:rsidR="00CC43C3">
              <w:rPr>
                <w:noProof/>
                <w:webHidden/>
              </w:rPr>
              <w:fldChar w:fldCharType="separate"/>
            </w:r>
            <w:r w:rsidR="00CC43C3">
              <w:rPr>
                <w:noProof/>
                <w:webHidden/>
              </w:rPr>
              <w:t>17</w:t>
            </w:r>
            <w:r w:rsidR="00CC43C3">
              <w:rPr>
                <w:noProof/>
                <w:webHidden/>
              </w:rPr>
              <w:fldChar w:fldCharType="end"/>
            </w:r>
          </w:hyperlink>
        </w:p>
        <w:p w:rsidR="00CC43C3" w:rsidRDefault="007A77CC">
          <w:pPr>
            <w:pStyle w:val="21"/>
            <w:rPr>
              <w:noProof/>
              <w:kern w:val="2"/>
              <w:sz w:val="21"/>
              <w:szCs w:val="22"/>
            </w:rPr>
          </w:pPr>
          <w:hyperlink w:anchor="_Toc8320216" w:history="1">
            <w:r w:rsidR="00CC43C3" w:rsidRPr="00BF7224">
              <w:rPr>
                <w:rStyle w:val="ae"/>
                <w:rFonts w:ascii="黑体" w:hAnsi="黑体"/>
                <w:noProof/>
              </w:rPr>
              <w:t xml:space="preserve">3.4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_Toc8320216 \h </w:instrText>
            </w:r>
            <w:r w:rsidR="00CC43C3">
              <w:rPr>
                <w:noProof/>
                <w:webHidden/>
              </w:rPr>
            </w:r>
            <w:r w:rsidR="00CC43C3">
              <w:rPr>
                <w:noProof/>
                <w:webHidden/>
              </w:rPr>
              <w:fldChar w:fldCharType="separate"/>
            </w:r>
            <w:r w:rsidR="00CC43C3">
              <w:rPr>
                <w:noProof/>
                <w:webHidden/>
              </w:rPr>
              <w:t>18</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17" w:history="1">
            <w:r w:rsidR="00CC43C3" w:rsidRPr="00BF7224">
              <w:rPr>
                <w:rStyle w:val="ae"/>
                <w:noProof/>
              </w:rPr>
              <w:t>第四章</w:t>
            </w:r>
            <w:r w:rsidR="00CC43C3" w:rsidRPr="00BF7224">
              <w:rPr>
                <w:rStyle w:val="ae"/>
                <w:noProof/>
              </w:rPr>
              <w:t xml:space="preserve">  </w:t>
            </w:r>
            <w:r w:rsidR="00CC43C3" w:rsidRPr="00BF7224">
              <w:rPr>
                <w:rStyle w:val="ae"/>
                <w:noProof/>
              </w:rPr>
              <w:t>实验</w:t>
            </w:r>
            <w:r w:rsidR="00CC43C3">
              <w:rPr>
                <w:noProof/>
                <w:webHidden/>
              </w:rPr>
              <w:tab/>
            </w:r>
            <w:r w:rsidR="00CC43C3">
              <w:rPr>
                <w:noProof/>
                <w:webHidden/>
              </w:rPr>
              <w:fldChar w:fldCharType="begin"/>
            </w:r>
            <w:r w:rsidR="00CC43C3">
              <w:rPr>
                <w:noProof/>
                <w:webHidden/>
              </w:rPr>
              <w:instrText xml:space="preserve"> PAGEREF _Toc8320217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21"/>
            <w:rPr>
              <w:noProof/>
              <w:kern w:val="2"/>
              <w:sz w:val="21"/>
              <w:szCs w:val="22"/>
            </w:rPr>
          </w:pPr>
          <w:hyperlink w:anchor="_Toc8320218" w:history="1">
            <w:r w:rsidR="00CC43C3" w:rsidRPr="00BF7224">
              <w:rPr>
                <w:rStyle w:val="ae"/>
                <w:rFonts w:ascii="黑体" w:hAnsi="黑体"/>
                <w:noProof/>
              </w:rPr>
              <w:t xml:space="preserve">4.1  </w:t>
            </w:r>
            <w:r w:rsidR="00CC43C3" w:rsidRPr="00BF7224">
              <w:rPr>
                <w:rStyle w:val="ae"/>
                <w:rFonts w:ascii="黑体" w:hAnsi="黑体"/>
                <w:noProof/>
              </w:rPr>
              <w:t>实验设置</w:t>
            </w:r>
            <w:r w:rsidR="00CC43C3">
              <w:rPr>
                <w:noProof/>
                <w:webHidden/>
              </w:rPr>
              <w:tab/>
            </w:r>
            <w:r w:rsidR="00CC43C3">
              <w:rPr>
                <w:noProof/>
                <w:webHidden/>
              </w:rPr>
              <w:fldChar w:fldCharType="begin"/>
            </w:r>
            <w:r w:rsidR="00CC43C3">
              <w:rPr>
                <w:noProof/>
                <w:webHidden/>
              </w:rPr>
              <w:instrText xml:space="preserve"> PAGEREF _Toc8320218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19" w:history="1">
            <w:r w:rsidR="00CC43C3" w:rsidRPr="00BF7224">
              <w:rPr>
                <w:rStyle w:val="ae"/>
                <w:rFonts w:ascii="黑体" w:hAnsi="黑体"/>
                <w:noProof/>
              </w:rPr>
              <w:t xml:space="preserve">4.1.1  </w:t>
            </w:r>
            <w:r w:rsidR="00CC43C3" w:rsidRPr="00BF7224">
              <w:rPr>
                <w:rStyle w:val="ae"/>
                <w:rFonts w:ascii="黑体" w:hAnsi="黑体"/>
                <w:noProof/>
              </w:rPr>
              <w:t>数据集</w:t>
            </w:r>
            <w:r w:rsidR="00CC43C3">
              <w:rPr>
                <w:noProof/>
                <w:webHidden/>
              </w:rPr>
              <w:tab/>
            </w:r>
            <w:r w:rsidR="00CC43C3">
              <w:rPr>
                <w:noProof/>
                <w:webHidden/>
              </w:rPr>
              <w:fldChar w:fldCharType="begin"/>
            </w:r>
            <w:r w:rsidR="00CC43C3">
              <w:rPr>
                <w:noProof/>
                <w:webHidden/>
              </w:rPr>
              <w:instrText xml:space="preserve"> PAGEREF _Toc8320219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20" w:history="1">
            <w:r w:rsidR="00CC43C3" w:rsidRPr="00BF7224">
              <w:rPr>
                <w:rStyle w:val="ae"/>
                <w:rFonts w:ascii="黑体" w:hAnsi="黑体"/>
                <w:noProof/>
              </w:rPr>
              <w:t xml:space="preserve">4.1.2  </w:t>
            </w:r>
            <w:r w:rsidR="00CC43C3" w:rsidRPr="00BF7224">
              <w:rPr>
                <w:rStyle w:val="ae"/>
                <w:rFonts w:ascii="黑体" w:hAnsi="黑体"/>
                <w:noProof/>
              </w:rPr>
              <w:t>评价指标</w:t>
            </w:r>
            <w:r w:rsidR="00CC43C3">
              <w:rPr>
                <w:noProof/>
                <w:webHidden/>
              </w:rPr>
              <w:tab/>
            </w:r>
            <w:r w:rsidR="00CC43C3">
              <w:rPr>
                <w:noProof/>
                <w:webHidden/>
              </w:rPr>
              <w:fldChar w:fldCharType="begin"/>
            </w:r>
            <w:r w:rsidR="00CC43C3">
              <w:rPr>
                <w:noProof/>
                <w:webHidden/>
              </w:rPr>
              <w:instrText xml:space="preserve"> PAGEREF _Toc8320220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21" w:history="1">
            <w:r w:rsidR="00CC43C3" w:rsidRPr="00BF7224">
              <w:rPr>
                <w:rStyle w:val="ae"/>
                <w:rFonts w:ascii="黑体" w:hAnsi="黑体"/>
                <w:noProof/>
              </w:rPr>
              <w:t>4.1.3  Baselines</w:t>
            </w:r>
            <w:r w:rsidR="00CC43C3">
              <w:rPr>
                <w:noProof/>
                <w:webHidden/>
              </w:rPr>
              <w:tab/>
            </w:r>
            <w:r w:rsidR="00CC43C3">
              <w:rPr>
                <w:noProof/>
                <w:webHidden/>
              </w:rPr>
              <w:fldChar w:fldCharType="begin"/>
            </w:r>
            <w:r w:rsidR="00CC43C3">
              <w:rPr>
                <w:noProof/>
                <w:webHidden/>
              </w:rPr>
              <w:instrText xml:space="preserve"> PAGEREF _Toc8320221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31"/>
            <w:tabs>
              <w:tab w:val="right" w:leader="dot" w:pos="9060"/>
            </w:tabs>
            <w:rPr>
              <w:noProof/>
              <w:kern w:val="2"/>
              <w:sz w:val="21"/>
              <w:szCs w:val="22"/>
            </w:rPr>
          </w:pPr>
          <w:hyperlink w:anchor="_Toc8320222" w:history="1">
            <w:r w:rsidR="00CC43C3" w:rsidRPr="00BF7224">
              <w:rPr>
                <w:rStyle w:val="ae"/>
                <w:rFonts w:ascii="黑体" w:hAnsi="黑体"/>
                <w:noProof/>
              </w:rPr>
              <w:t xml:space="preserve">4.1.4  </w:t>
            </w:r>
            <w:r w:rsidR="00CC43C3" w:rsidRPr="00BF7224">
              <w:rPr>
                <w:rStyle w:val="ae"/>
                <w:rFonts w:ascii="黑体" w:hAnsi="黑体"/>
                <w:noProof/>
              </w:rPr>
              <w:t>实现细节</w:t>
            </w:r>
            <w:r w:rsidR="00CC43C3">
              <w:rPr>
                <w:noProof/>
                <w:webHidden/>
              </w:rPr>
              <w:tab/>
            </w:r>
            <w:r w:rsidR="00CC43C3">
              <w:rPr>
                <w:noProof/>
                <w:webHidden/>
              </w:rPr>
              <w:fldChar w:fldCharType="begin"/>
            </w:r>
            <w:r w:rsidR="00CC43C3">
              <w:rPr>
                <w:noProof/>
                <w:webHidden/>
              </w:rPr>
              <w:instrText xml:space="preserve"> PAGEREF _Toc8320222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21"/>
            <w:rPr>
              <w:noProof/>
              <w:kern w:val="2"/>
              <w:sz w:val="21"/>
              <w:szCs w:val="22"/>
            </w:rPr>
          </w:pPr>
          <w:hyperlink w:anchor="_Toc8320223" w:history="1">
            <w:r w:rsidR="00CC43C3" w:rsidRPr="00BF7224">
              <w:rPr>
                <w:rStyle w:val="ae"/>
                <w:rFonts w:ascii="黑体" w:hAnsi="黑体"/>
                <w:noProof/>
              </w:rPr>
              <w:t xml:space="preserve">4.2  </w:t>
            </w:r>
            <w:r w:rsidR="00CC43C3" w:rsidRPr="00BF7224">
              <w:rPr>
                <w:rStyle w:val="ae"/>
                <w:rFonts w:ascii="黑体" w:hAnsi="黑体"/>
                <w:noProof/>
              </w:rPr>
              <w:t>实验结果</w:t>
            </w:r>
            <w:r w:rsidR="00CC43C3">
              <w:rPr>
                <w:noProof/>
                <w:webHidden/>
              </w:rPr>
              <w:tab/>
            </w:r>
            <w:r w:rsidR="00CC43C3">
              <w:rPr>
                <w:noProof/>
                <w:webHidden/>
              </w:rPr>
              <w:fldChar w:fldCharType="begin"/>
            </w:r>
            <w:r w:rsidR="00CC43C3">
              <w:rPr>
                <w:noProof/>
                <w:webHidden/>
              </w:rPr>
              <w:instrText xml:space="preserve"> PAGEREF _Toc8320223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21"/>
            <w:rPr>
              <w:noProof/>
              <w:kern w:val="2"/>
              <w:sz w:val="21"/>
              <w:szCs w:val="22"/>
            </w:rPr>
          </w:pPr>
          <w:hyperlink w:anchor="_Toc8320224" w:history="1">
            <w:r w:rsidR="00CC43C3" w:rsidRPr="00BF7224">
              <w:rPr>
                <w:rStyle w:val="ae"/>
                <w:rFonts w:ascii="黑体" w:hAnsi="黑体"/>
                <w:noProof/>
              </w:rPr>
              <w:t xml:space="preserve">4.3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_Toc8320224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25" w:history="1">
            <w:r w:rsidR="00CC43C3" w:rsidRPr="00BF7224">
              <w:rPr>
                <w:rStyle w:val="ae"/>
                <w:noProof/>
              </w:rPr>
              <w:t>第五章</w:t>
            </w:r>
            <w:r w:rsidR="00CC43C3" w:rsidRPr="00BF7224">
              <w:rPr>
                <w:rStyle w:val="ae"/>
                <w:noProof/>
              </w:rPr>
              <w:t xml:space="preserve">  </w:t>
            </w:r>
            <w:r w:rsidR="00CC43C3" w:rsidRPr="00BF7224">
              <w:rPr>
                <w:rStyle w:val="ae"/>
                <w:noProof/>
              </w:rPr>
              <w:t>结束语</w:t>
            </w:r>
            <w:r w:rsidR="00CC43C3">
              <w:rPr>
                <w:noProof/>
                <w:webHidden/>
              </w:rPr>
              <w:tab/>
            </w:r>
            <w:r w:rsidR="00CC43C3">
              <w:rPr>
                <w:noProof/>
                <w:webHidden/>
              </w:rPr>
              <w:fldChar w:fldCharType="begin"/>
            </w:r>
            <w:r w:rsidR="00CC43C3">
              <w:rPr>
                <w:noProof/>
                <w:webHidden/>
              </w:rPr>
              <w:instrText xml:space="preserve"> PAGEREF _Toc8320225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7A77CC">
          <w:pPr>
            <w:pStyle w:val="21"/>
            <w:rPr>
              <w:noProof/>
              <w:kern w:val="2"/>
              <w:sz w:val="21"/>
              <w:szCs w:val="22"/>
            </w:rPr>
          </w:pPr>
          <w:hyperlink w:anchor="_Toc8320226" w:history="1">
            <w:r w:rsidR="00CC43C3" w:rsidRPr="00BF7224">
              <w:rPr>
                <w:rStyle w:val="ae"/>
                <w:rFonts w:ascii="黑体" w:hAnsi="黑体"/>
                <w:noProof/>
              </w:rPr>
              <w:t xml:space="preserve">N.1  </w:t>
            </w:r>
            <w:r w:rsidR="00CC43C3" w:rsidRPr="00BF7224">
              <w:rPr>
                <w:rStyle w:val="ae"/>
                <w:rFonts w:ascii="黑体" w:hAnsi="黑体"/>
                <w:noProof/>
              </w:rPr>
              <w:t>论文工作总结</w:t>
            </w:r>
            <w:r w:rsidR="00CC43C3">
              <w:rPr>
                <w:noProof/>
                <w:webHidden/>
              </w:rPr>
              <w:tab/>
            </w:r>
            <w:r w:rsidR="00CC43C3">
              <w:rPr>
                <w:noProof/>
                <w:webHidden/>
              </w:rPr>
              <w:fldChar w:fldCharType="begin"/>
            </w:r>
            <w:r w:rsidR="00CC43C3">
              <w:rPr>
                <w:noProof/>
                <w:webHidden/>
              </w:rPr>
              <w:instrText xml:space="preserve"> PAGEREF _Toc8320226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7A77CC">
          <w:pPr>
            <w:pStyle w:val="21"/>
            <w:rPr>
              <w:noProof/>
              <w:kern w:val="2"/>
              <w:sz w:val="21"/>
              <w:szCs w:val="22"/>
            </w:rPr>
          </w:pPr>
          <w:hyperlink w:anchor="_Toc8320227" w:history="1">
            <w:r w:rsidR="00CC43C3" w:rsidRPr="00BF7224">
              <w:rPr>
                <w:rStyle w:val="ae"/>
                <w:rFonts w:ascii="黑体"/>
                <w:noProof/>
              </w:rPr>
              <w:t xml:space="preserve">N.2  </w:t>
            </w:r>
            <w:r w:rsidR="00CC43C3" w:rsidRPr="00BF7224">
              <w:rPr>
                <w:rStyle w:val="ae"/>
                <w:rFonts w:ascii="黑体"/>
                <w:noProof/>
              </w:rPr>
              <w:t>问题和展望</w:t>
            </w:r>
            <w:r w:rsidR="00CC43C3">
              <w:rPr>
                <w:noProof/>
                <w:webHidden/>
              </w:rPr>
              <w:tab/>
            </w:r>
            <w:r w:rsidR="00CC43C3">
              <w:rPr>
                <w:noProof/>
                <w:webHidden/>
              </w:rPr>
              <w:fldChar w:fldCharType="begin"/>
            </w:r>
            <w:r w:rsidR="00CC43C3">
              <w:rPr>
                <w:noProof/>
                <w:webHidden/>
              </w:rPr>
              <w:instrText xml:space="preserve"> PAGEREF _Toc8320227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28" w:history="1">
            <w:r w:rsidR="00CC43C3" w:rsidRPr="00BF7224">
              <w:rPr>
                <w:rStyle w:val="ae"/>
                <w:noProof/>
              </w:rPr>
              <w:t>参考文献</w:t>
            </w:r>
            <w:r w:rsidR="00CC43C3">
              <w:rPr>
                <w:noProof/>
                <w:webHidden/>
              </w:rPr>
              <w:tab/>
            </w:r>
            <w:r w:rsidR="00CC43C3">
              <w:rPr>
                <w:noProof/>
                <w:webHidden/>
              </w:rPr>
              <w:fldChar w:fldCharType="begin"/>
            </w:r>
            <w:r w:rsidR="00CC43C3">
              <w:rPr>
                <w:noProof/>
                <w:webHidden/>
              </w:rPr>
              <w:instrText xml:space="preserve"> PAGEREF _Toc8320228 \h </w:instrText>
            </w:r>
            <w:r w:rsidR="00CC43C3">
              <w:rPr>
                <w:noProof/>
                <w:webHidden/>
              </w:rPr>
            </w:r>
            <w:r w:rsidR="00CC43C3">
              <w:rPr>
                <w:noProof/>
                <w:webHidden/>
              </w:rPr>
              <w:fldChar w:fldCharType="separate"/>
            </w:r>
            <w:r w:rsidR="00CC43C3">
              <w:rPr>
                <w:noProof/>
                <w:webHidden/>
              </w:rPr>
              <w:t>22</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29" w:history="1">
            <w:r w:rsidR="00CC43C3" w:rsidRPr="00BF7224">
              <w:rPr>
                <w:rStyle w:val="ae"/>
                <w:noProof/>
              </w:rPr>
              <w:t>致</w:t>
            </w:r>
            <w:r w:rsidR="00CC43C3" w:rsidRPr="00BF7224">
              <w:rPr>
                <w:rStyle w:val="ae"/>
                <w:noProof/>
              </w:rPr>
              <w:t xml:space="preserve">    </w:t>
            </w:r>
            <w:r w:rsidR="00CC43C3" w:rsidRPr="00BF7224">
              <w:rPr>
                <w:rStyle w:val="ae"/>
                <w:noProof/>
              </w:rPr>
              <w:t>谢</w:t>
            </w:r>
            <w:r w:rsidR="00CC43C3">
              <w:rPr>
                <w:noProof/>
                <w:webHidden/>
              </w:rPr>
              <w:tab/>
            </w:r>
            <w:r w:rsidR="00CC43C3">
              <w:rPr>
                <w:noProof/>
                <w:webHidden/>
              </w:rPr>
              <w:fldChar w:fldCharType="begin"/>
            </w:r>
            <w:r w:rsidR="00CC43C3">
              <w:rPr>
                <w:noProof/>
                <w:webHidden/>
              </w:rPr>
              <w:instrText xml:space="preserve"> PAGEREF _Toc8320229 \h </w:instrText>
            </w:r>
            <w:r w:rsidR="00CC43C3">
              <w:rPr>
                <w:noProof/>
                <w:webHidden/>
              </w:rPr>
            </w:r>
            <w:r w:rsidR="00CC43C3">
              <w:rPr>
                <w:noProof/>
                <w:webHidden/>
              </w:rPr>
              <w:fldChar w:fldCharType="separate"/>
            </w:r>
            <w:r w:rsidR="00CC43C3">
              <w:rPr>
                <w:noProof/>
                <w:webHidden/>
              </w:rPr>
              <w:t>24</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30" w:history="1">
            <w:r w:rsidR="00CC43C3" w:rsidRPr="00BF7224">
              <w:rPr>
                <w:rStyle w:val="ae"/>
                <w:noProof/>
              </w:rPr>
              <w:t>附</w:t>
            </w:r>
            <w:r w:rsidR="00CC43C3" w:rsidRPr="00BF7224">
              <w:rPr>
                <w:rStyle w:val="ae"/>
                <w:noProof/>
              </w:rPr>
              <w:t xml:space="preserve">    </w:t>
            </w:r>
            <w:r w:rsidR="00CC43C3" w:rsidRPr="00BF7224">
              <w:rPr>
                <w:rStyle w:val="ae"/>
                <w:noProof/>
              </w:rPr>
              <w:t>录</w:t>
            </w:r>
            <w:r w:rsidR="00CC43C3">
              <w:rPr>
                <w:noProof/>
                <w:webHidden/>
              </w:rPr>
              <w:tab/>
            </w:r>
            <w:r w:rsidR="00CC43C3">
              <w:rPr>
                <w:noProof/>
                <w:webHidden/>
              </w:rPr>
              <w:fldChar w:fldCharType="begin"/>
            </w:r>
            <w:r w:rsidR="00CC43C3">
              <w:rPr>
                <w:noProof/>
                <w:webHidden/>
              </w:rPr>
              <w:instrText xml:space="preserve"> PAGEREF _Toc8320230 \h </w:instrText>
            </w:r>
            <w:r w:rsidR="00CC43C3">
              <w:rPr>
                <w:noProof/>
                <w:webHidden/>
              </w:rPr>
            </w:r>
            <w:r w:rsidR="00CC43C3">
              <w:rPr>
                <w:noProof/>
                <w:webHidden/>
              </w:rPr>
              <w:fldChar w:fldCharType="separate"/>
            </w:r>
            <w:r w:rsidR="00CC43C3">
              <w:rPr>
                <w:noProof/>
                <w:webHidden/>
              </w:rPr>
              <w:t>25</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31"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资</w:t>
            </w:r>
            <w:r w:rsidR="00CC43C3" w:rsidRPr="00BF7224">
              <w:rPr>
                <w:rStyle w:val="ae"/>
                <w:noProof/>
              </w:rPr>
              <w:t xml:space="preserve"> </w:t>
            </w:r>
            <w:r w:rsidR="00CC43C3" w:rsidRPr="00BF7224">
              <w:rPr>
                <w:rStyle w:val="ae"/>
                <w:noProof/>
              </w:rPr>
              <w:t>料</w:t>
            </w:r>
            <w:r w:rsidR="00CC43C3">
              <w:rPr>
                <w:noProof/>
                <w:webHidden/>
              </w:rPr>
              <w:tab/>
            </w:r>
            <w:r w:rsidR="00CC43C3">
              <w:rPr>
                <w:noProof/>
                <w:webHidden/>
              </w:rPr>
              <w:fldChar w:fldCharType="begin"/>
            </w:r>
            <w:r w:rsidR="00CC43C3">
              <w:rPr>
                <w:noProof/>
                <w:webHidden/>
              </w:rPr>
              <w:instrText xml:space="preserve"> PAGEREF _Toc8320231 \h </w:instrText>
            </w:r>
            <w:r w:rsidR="00CC43C3">
              <w:rPr>
                <w:noProof/>
                <w:webHidden/>
              </w:rPr>
            </w:r>
            <w:r w:rsidR="00CC43C3">
              <w:rPr>
                <w:noProof/>
                <w:webHidden/>
              </w:rPr>
              <w:fldChar w:fldCharType="separate"/>
            </w:r>
            <w:r w:rsidR="00CC43C3">
              <w:rPr>
                <w:noProof/>
                <w:webHidden/>
              </w:rPr>
              <w:t>26</w:t>
            </w:r>
            <w:r w:rsidR="00CC43C3">
              <w:rPr>
                <w:noProof/>
                <w:webHidden/>
              </w:rPr>
              <w:fldChar w:fldCharType="end"/>
            </w:r>
          </w:hyperlink>
        </w:p>
        <w:p w:rsidR="00CC43C3" w:rsidRDefault="007A77CC">
          <w:pPr>
            <w:pStyle w:val="11"/>
            <w:tabs>
              <w:tab w:val="right" w:leader="dot" w:pos="9060"/>
            </w:tabs>
            <w:rPr>
              <w:noProof/>
              <w:kern w:val="2"/>
              <w:sz w:val="21"/>
              <w:szCs w:val="22"/>
            </w:rPr>
          </w:pPr>
          <w:hyperlink w:anchor="_Toc8320232"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译</w:t>
            </w:r>
            <w:r w:rsidR="00CC43C3" w:rsidRPr="00BF7224">
              <w:rPr>
                <w:rStyle w:val="ae"/>
                <w:noProof/>
              </w:rPr>
              <w:t xml:space="preserve"> </w:t>
            </w:r>
            <w:r w:rsidR="00CC43C3" w:rsidRPr="00BF7224">
              <w:rPr>
                <w:rStyle w:val="ae"/>
                <w:noProof/>
              </w:rPr>
              <w:t>文</w:t>
            </w:r>
            <w:r w:rsidR="00CC43C3">
              <w:rPr>
                <w:noProof/>
                <w:webHidden/>
              </w:rPr>
              <w:tab/>
            </w:r>
            <w:r w:rsidR="00CC43C3">
              <w:rPr>
                <w:noProof/>
                <w:webHidden/>
              </w:rPr>
              <w:fldChar w:fldCharType="begin"/>
            </w:r>
            <w:r w:rsidR="00CC43C3">
              <w:rPr>
                <w:noProof/>
                <w:webHidden/>
              </w:rPr>
              <w:instrText xml:space="preserve"> PAGEREF _Toc8320232 \h </w:instrText>
            </w:r>
            <w:r w:rsidR="00CC43C3">
              <w:rPr>
                <w:noProof/>
                <w:webHidden/>
              </w:rPr>
            </w:r>
            <w:r w:rsidR="00CC43C3">
              <w:rPr>
                <w:noProof/>
                <w:webHidden/>
              </w:rPr>
              <w:fldChar w:fldCharType="separate"/>
            </w:r>
            <w:r w:rsidR="00CC43C3">
              <w:rPr>
                <w:noProof/>
                <w:webHidden/>
              </w:rPr>
              <w:t>27</w:t>
            </w:r>
            <w:r w:rsidR="00CC43C3">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320190"/>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320191"/>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320192"/>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推荐是解决信息过载的有效方法，被广泛应用于电子商务和互联网服务中。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Pr="00BD6363">
        <w:rPr>
          <w:rFonts w:ascii="宋体" w:eastAsia="宋体" w:hAnsi="宋体" w:hint="eastAsia"/>
          <w:sz w:val="24"/>
          <w:szCs w:val="24"/>
        </w:rPr>
        <w:t>融合更多信息进行混合推荐是解决数据稀疏性的有效技术。</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0E4A72" w:rsidRPr="0063694D" w:rsidRDefault="0063694D" w:rsidP="0063694D">
      <w:pPr>
        <w:pStyle w:val="3"/>
        <w:ind w:firstLine="482"/>
        <w:rPr>
          <w:rFonts w:ascii="黑体" w:hAnsi="黑体"/>
        </w:rPr>
      </w:pPr>
      <w:bookmarkStart w:id="6" w:name="_Toc8320193"/>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BD6363">
        <w:rPr>
          <w:rFonts w:ascii="宋体" w:eastAsia="宋体" w:hAnsi="宋体" w:hint="eastAsia"/>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BD6363">
        <w:rPr>
          <w:rFonts w:ascii="宋体" w:eastAsia="宋体" w:hAnsi="宋体" w:hint="eastAsia"/>
          <w:sz w:val="24"/>
          <w:szCs w:val="24"/>
        </w:rPr>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w:t>
      </w:r>
      <w:r w:rsidRPr="00BD6363">
        <w:rPr>
          <w:rFonts w:ascii="宋体" w:eastAsia="宋体" w:hAnsi="宋体" w:hint="eastAsia"/>
          <w:sz w:val="24"/>
          <w:szCs w:val="24"/>
        </w:rPr>
        <w:lastRenderedPageBreak/>
        <w:t>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E3676C">
        <w:rPr>
          <w:rFonts w:ascii="宋体" w:eastAsia="宋体" w:hAnsi="宋体" w:hint="eastAsia"/>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320194"/>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320195"/>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320196"/>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581EDB">
        <w:rPr>
          <w:rFonts w:ascii="宋体" w:eastAsia="宋体" w:hAnsi="宋体" w:hint="eastAsia"/>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581EDB">
        <w:rPr>
          <w:rFonts w:ascii="宋体" w:eastAsia="宋体" w:hAnsi="宋体" w:hint="eastAsia"/>
          <w:sz w:val="24"/>
          <w:szCs w:val="24"/>
        </w:rPr>
        <w:t>NeuACF</w:t>
      </w:r>
      <w:proofErr w:type="spellEnd"/>
      <w:r w:rsidR="00CE4015" w:rsidRPr="00581EDB">
        <w:rPr>
          <w:rFonts w:ascii="宋体" w:eastAsia="宋体" w:hAnsi="宋体" w:hint="eastAsia"/>
          <w:sz w:val="24"/>
          <w:szCs w:val="24"/>
        </w:rPr>
        <w:t>中，用户和物品的交互可能性是利用embedding间的点积来度量的。由于点积本身所固有的缺陷——不满足三角不等式，可能导致相似性的传递特征被破坏，从而限制模型效果的提升。与此同时，</w:t>
      </w:r>
      <w:proofErr w:type="spellStart"/>
      <w:r w:rsidR="001C13F5" w:rsidRPr="001C13F5">
        <w:rPr>
          <w:rFonts w:ascii="宋体" w:eastAsia="宋体" w:hAnsi="宋体" w:hint="eastAsia"/>
          <w:sz w:val="24"/>
          <w:szCs w:val="24"/>
        </w:rPr>
        <w:t>NeuACF</w:t>
      </w:r>
      <w:proofErr w:type="spellEnd"/>
      <w:r w:rsidR="001C13F5" w:rsidRPr="001C13F5">
        <w:rPr>
          <w:rFonts w:ascii="宋体" w:eastAsia="宋体" w:hAnsi="宋体" w:hint="eastAsia"/>
          <w:sz w:val="24"/>
          <w:szCs w:val="24"/>
        </w:rPr>
        <w:t>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lastRenderedPageBreak/>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320197"/>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BC3892">
        <w:rPr>
          <w:rFonts w:ascii="宋体" w:eastAsia="宋体" w:hAnsi="宋体" w:hint="eastAsia"/>
          <w:sz w:val="24"/>
          <w:szCs w:val="24"/>
        </w:rPr>
        <w:t>NeuACF</w:t>
      </w:r>
      <w:proofErr w:type="spellEnd"/>
      <w:r w:rsidR="002C139C">
        <w:rPr>
          <w:rFonts w:ascii="宋体" w:eastAsia="宋体" w:hAnsi="宋体" w:hint="eastAsia"/>
          <w:sz w:val="24"/>
          <w:szCs w:val="24"/>
        </w:rPr>
        <w:t>的具体框架。其次，分析</w:t>
      </w:r>
      <w:proofErr w:type="spellStart"/>
      <w:r w:rsidR="002C139C">
        <w:rPr>
          <w:rFonts w:ascii="宋体" w:eastAsia="宋体" w:hAnsi="宋体" w:hint="eastAsia"/>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proofErr w:type="spellStart"/>
      <w:r w:rsidRPr="00BC3892">
        <w:rPr>
          <w:rFonts w:ascii="宋体" w:eastAsia="宋体" w:hAnsi="宋体" w:hint="eastAsia"/>
          <w:sz w:val="24"/>
          <w:szCs w:val="24"/>
        </w:rPr>
        <w:t>NeuACF</w:t>
      </w:r>
      <w:proofErr w:type="spellEnd"/>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w:t>
      </w:r>
      <w:proofErr w:type="spellStart"/>
      <w:r w:rsidRPr="00BC3892">
        <w:rPr>
          <w:rFonts w:ascii="宋体" w:eastAsia="宋体" w:hAnsi="宋体" w:hint="eastAsia"/>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320198"/>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320199"/>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320200"/>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F4E3C6F" wp14:editId="777159D8">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5290A67C" wp14:editId="124FB5FF">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320201"/>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705AE0A" wp14:editId="4FF2642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320202"/>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 xml:space="preserve">eural </w:t>
      </w:r>
      <w:proofErr w:type="spellStart"/>
      <w:r w:rsidR="002E0122">
        <w:rPr>
          <w:rFonts w:asciiTheme="minorEastAsia" w:hAnsiTheme="minorEastAsia"/>
          <w:sz w:val="24"/>
          <w:szCs w:val="24"/>
        </w:rPr>
        <w:t>N</w:t>
      </w:r>
      <w:r w:rsidR="002E0122" w:rsidRPr="002E0122">
        <w:rPr>
          <w:rFonts w:asciiTheme="minorEastAsia" w:hAnsiTheme="minorEastAsia"/>
          <w:sz w:val="24"/>
          <w:szCs w:val="24"/>
        </w:rPr>
        <w:t>etwork</w:t>
      </w:r>
      <w:r w:rsidR="002E0122">
        <w:rPr>
          <w:rFonts w:asciiTheme="minorEastAsia" w:hAnsiTheme="minorEastAsia"/>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20F97162" wp14:editId="1C7F7314">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AD0602" w:rsidRPr="000970EB">
        <w:rPr>
          <w:rFonts w:asciiTheme="minorEastAsia" w:hAnsiTheme="minorEastAsia" w:hint="eastAsia"/>
          <w:sz w:val="24"/>
          <w:szCs w:val="24"/>
        </w:rPr>
        <w:t>解决由长序列到定长向量转化而造成</w:t>
      </w:r>
      <w:r>
        <w:rPr>
          <w:rFonts w:asciiTheme="minorEastAsia" w:hAnsiTheme="minorEastAsia" w:hint="eastAsia"/>
          <w:sz w:val="24"/>
          <w:szCs w:val="24"/>
        </w:rPr>
        <w:t>的信息损失问题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地，注意力模型中，当翻译</w:t>
      </w:r>
      <w:r>
        <w:rPr>
          <w:rFonts w:asciiTheme="minorEastAsia" w:hAnsiTheme="minorEastAsia" w:hint="eastAsia"/>
          <w:sz w:val="24"/>
          <w:szCs w:val="24"/>
        </w:rPr>
        <w:t>当前词语时，会寻找源语句中相对应的几个词语，并结合之前的已翻译部分得出后续翻译。如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所示，当翻译“knowledge</w:t>
      </w:r>
      <w:r>
        <w:rPr>
          <w:rFonts w:asciiTheme="minorEastAsia" w:hAnsiTheme="minorEastAsia" w:hint="eastAsia"/>
          <w:sz w:val="24"/>
          <w:szCs w:val="24"/>
        </w:rPr>
        <w:t>”时，只需将注意力放在源语句</w:t>
      </w:r>
      <w:r w:rsidR="00AD0602" w:rsidRPr="000970EB">
        <w:rPr>
          <w:rFonts w:asciiTheme="minorEastAsia" w:hAnsiTheme="minorEastAsia" w:hint="eastAsia"/>
          <w:sz w:val="24"/>
          <w:szCs w:val="24"/>
        </w:rPr>
        <w:t>中“知识”的部分，当翻译“power”时，只需将注意力集中在“力量”部分。这样，当decoder</w:t>
      </w:r>
      <w:r>
        <w:rPr>
          <w:rFonts w:asciiTheme="minorEastAsia" w:hAnsiTheme="minorEastAsia" w:hint="eastAsia"/>
          <w:sz w:val="24"/>
          <w:szCs w:val="24"/>
        </w:rPr>
        <w:t>预测目标翻译时</w:t>
      </w:r>
      <w:r w:rsidR="00AD0602" w:rsidRPr="000970EB">
        <w:rPr>
          <w:rFonts w:asciiTheme="minorEastAsia" w:hAnsiTheme="minorEastAsia" w:hint="eastAsia"/>
          <w:sz w:val="24"/>
          <w:szCs w:val="24"/>
        </w:rPr>
        <w:t>，就可以考虑到encoder的所有信息，而不仅局限于原来模型中定长的隐藏向量，因此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606E7BC3" wp14:editId="098EDC35">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48A2941A" wp14:editId="201881CA">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0970EB">
        <w:rPr>
          <w:rFonts w:asciiTheme="minorEastAsia" w:hAnsiTheme="minorEastAsia" w:hint="eastAsia"/>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由此，可以计算decoder的下一个隐状态：</w:t>
      </w:r>
    </w:p>
    <w:p w:rsidR="00AD1D1C" w:rsidRPr="00AD1D1C" w:rsidRDefault="007A77CC"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6737DBC7" wp14:editId="64F7406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320203"/>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w:t>
      </w:r>
      <w:proofErr w:type="spellStart"/>
      <w:r w:rsidR="00F06AC0" w:rsidRPr="001113E4">
        <w:rPr>
          <w:rFonts w:ascii="宋体" w:eastAsia="宋体" w:hAnsi="宋体" w:hint="eastAsia"/>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1113E4" w:rsidRDefault="008F35AC" w:rsidP="001113E4">
      <w:pPr>
        <w:spacing w:before="100" w:beforeAutospacing="1" w:after="100" w:afterAutospacing="1" w:line="288" w:lineRule="auto"/>
        <w:ind w:firstLineChars="200" w:firstLine="482"/>
        <w:outlineLvl w:val="2"/>
        <w:rPr>
          <w:rFonts w:ascii="黑体" w:eastAsia="黑体" w:hAnsi="黑体"/>
          <w:b/>
          <w:sz w:val="24"/>
          <w:szCs w:val="24"/>
        </w:rPr>
      </w:pPr>
      <w:bookmarkStart w:id="17" w:name="_Toc8320204"/>
      <w:r w:rsidRPr="001113E4">
        <w:rPr>
          <w:rFonts w:ascii="黑体" w:eastAsia="黑体" w:hAnsi="黑体" w:hint="eastAsia"/>
          <w:b/>
          <w:sz w:val="24"/>
          <w:szCs w:val="24"/>
        </w:rPr>
        <w:t>2</w:t>
      </w:r>
      <w:r w:rsidRPr="001113E4">
        <w:rPr>
          <w:rFonts w:ascii="黑体" w:eastAsia="黑体" w:hAnsi="黑体"/>
          <w:b/>
          <w:sz w:val="24"/>
          <w:szCs w:val="24"/>
        </w:rPr>
        <w:t>.3.1</w:t>
      </w:r>
      <w:r w:rsidR="00492B0A">
        <w:rPr>
          <w:rFonts w:ascii="黑体" w:eastAsia="黑体" w:hAnsi="黑体"/>
          <w:b/>
          <w:sz w:val="24"/>
          <w:szCs w:val="24"/>
        </w:rPr>
        <w:t xml:space="preserve"> </w:t>
      </w:r>
      <w:r w:rsidRPr="001113E4">
        <w:rPr>
          <w:rFonts w:ascii="黑体" w:eastAsia="黑体" w:hAnsi="黑体"/>
          <w:b/>
          <w:sz w:val="24"/>
          <w:szCs w:val="24"/>
        </w:rPr>
        <w:t xml:space="preserve"> </w:t>
      </w:r>
      <w:r w:rsidR="00DB26BD">
        <w:rPr>
          <w:rFonts w:ascii="黑体" w:eastAsia="黑体" w:hAnsi="黑体" w:hint="eastAsia"/>
          <w:b/>
          <w:sz w:val="24"/>
          <w:szCs w:val="24"/>
        </w:rPr>
        <w:t>形式化</w:t>
      </w:r>
      <w:r w:rsidR="00285626">
        <w:rPr>
          <w:rFonts w:ascii="黑体" w:eastAsia="黑体" w:hAnsi="黑体" w:hint="eastAsia"/>
          <w:b/>
          <w:sz w:val="24"/>
          <w:szCs w:val="24"/>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7A77CC"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7A77CC"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0A39E0" w:rsidRDefault="00F06AC0" w:rsidP="007E3F30">
      <w:pPr>
        <w:spacing w:before="100" w:beforeAutospacing="1" w:after="100" w:afterAutospacing="1" w:line="288" w:lineRule="auto"/>
        <w:ind w:firstLineChars="200" w:firstLine="482"/>
        <w:outlineLvl w:val="2"/>
        <w:rPr>
          <w:rFonts w:ascii="黑体" w:eastAsia="黑体" w:hAnsi="黑体"/>
          <w:b/>
          <w:sz w:val="24"/>
          <w:szCs w:val="24"/>
        </w:rPr>
      </w:pPr>
      <w:bookmarkStart w:id="18" w:name="_Toc8320205"/>
      <w:r w:rsidRPr="000A39E0">
        <w:rPr>
          <w:rFonts w:ascii="黑体" w:eastAsia="黑体" w:hAnsi="黑体" w:hint="eastAsia"/>
          <w:b/>
          <w:sz w:val="24"/>
          <w:szCs w:val="24"/>
        </w:rPr>
        <w:t>2</w:t>
      </w:r>
      <w:r w:rsidRPr="000A39E0">
        <w:rPr>
          <w:rFonts w:ascii="黑体" w:eastAsia="黑体" w:hAnsi="黑体"/>
          <w:b/>
          <w:sz w:val="24"/>
          <w:szCs w:val="24"/>
        </w:rPr>
        <w:t>.3.</w:t>
      </w:r>
      <w:r w:rsidR="00635E1D" w:rsidRPr="000A39E0">
        <w:rPr>
          <w:rFonts w:ascii="黑体" w:eastAsia="黑体" w:hAnsi="黑体"/>
          <w:b/>
          <w:sz w:val="24"/>
          <w:szCs w:val="24"/>
        </w:rPr>
        <w:t>2</w:t>
      </w:r>
      <w:r w:rsidR="00492B0A">
        <w:rPr>
          <w:rFonts w:ascii="黑体" w:eastAsia="黑体" w:hAnsi="黑体"/>
          <w:b/>
          <w:sz w:val="24"/>
          <w:szCs w:val="24"/>
        </w:rPr>
        <w:t xml:space="preserve"> </w:t>
      </w:r>
      <w:r w:rsidRPr="000A39E0">
        <w:rPr>
          <w:rFonts w:ascii="黑体" w:eastAsia="黑体" w:hAnsi="黑体"/>
          <w:b/>
          <w:sz w:val="24"/>
          <w:szCs w:val="24"/>
        </w:rPr>
        <w:t xml:space="preserve"> </w:t>
      </w:r>
      <w:proofErr w:type="spellStart"/>
      <w:r w:rsidRPr="000A39E0">
        <w:rPr>
          <w:rFonts w:ascii="黑体" w:eastAsia="黑体" w:hAnsi="黑体" w:hint="eastAsia"/>
          <w:b/>
          <w:sz w:val="24"/>
          <w:szCs w:val="24"/>
        </w:rPr>
        <w:t>kNN</w:t>
      </w:r>
      <w:proofErr w:type="spellEnd"/>
      <w:r w:rsidRPr="000A39E0">
        <w:rPr>
          <w:rFonts w:ascii="黑体" w:eastAsia="黑体" w:hAnsi="黑体" w:hint="eastAsia"/>
          <w:b/>
          <w:sz w:val="24"/>
          <w:szCs w:val="24"/>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0A39E0">
        <w:rPr>
          <w:rFonts w:ascii="宋体" w:eastAsia="宋体" w:hAnsi="宋体" w:hint="eastAsia"/>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0A39E0">
        <w:rPr>
          <w:rFonts w:ascii="宋体" w:eastAsia="宋体" w:hAnsi="宋体" w:hint="eastAsia"/>
          <w:sz w:val="24"/>
          <w:szCs w:val="24"/>
        </w:rPr>
        <w:t>k</w:t>
      </w:r>
      <w:r w:rsidR="00FC0894" w:rsidRPr="000A39E0">
        <w:rPr>
          <w:rFonts w:ascii="宋体" w:eastAsia="宋体" w:hAnsi="宋体" w:hint="eastAsia"/>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0A39E0">
        <w:rPr>
          <w:rFonts w:ascii="宋体" w:eastAsia="宋体" w:hAnsi="宋体" w:hint="eastAsia"/>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7A77CC"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0A39E0">
        <w:rPr>
          <w:rFonts w:ascii="宋体" w:eastAsia="宋体" w:hAnsi="宋体" w:hint="eastAsia"/>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7A77CC"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320206"/>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320207"/>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3"/>
    </w:p>
    <w:p w:rsidR="00D013A7" w:rsidRPr="00B031F9" w:rsidRDefault="00D013A7" w:rsidP="00D013A7">
      <w:pPr>
        <w:pStyle w:val="2"/>
        <w:rPr>
          <w:rFonts w:ascii="黑体" w:hAnsi="黑体"/>
        </w:rPr>
      </w:pPr>
      <w:bookmarkStart w:id="24" w:name="_Toc8320208"/>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B0024F">
        <w:rPr>
          <w:rFonts w:ascii="宋体" w:eastAsia="宋体" w:hAnsi="宋体" w:hint="eastAsia"/>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B0024F">
        <w:rPr>
          <w:rFonts w:ascii="宋体" w:eastAsia="宋体" w:hAnsi="宋体" w:hint="eastAsia"/>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7C6D8FF8" wp14:editId="123908EB">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用户-物品方面级交互关系示例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B0024F">
        <w:rPr>
          <w:rFonts w:ascii="宋体" w:eastAsia="宋体" w:hAnsi="宋体" w:hint="eastAsia"/>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为用户和物品学习不同方面级的隐因子，并基于注意力机制实现有效融合，进行Top-N推荐。</w:t>
      </w:r>
    </w:p>
    <w:p w:rsidR="00562278" w:rsidRPr="0092016A"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5" w:name="_Toc8320209"/>
      <w:r>
        <w:rPr>
          <w:rFonts w:ascii="黑体" w:eastAsia="黑体" w:hAnsi="黑体"/>
          <w:b/>
          <w:sz w:val="24"/>
          <w:szCs w:val="24"/>
        </w:rPr>
        <w:t>3.1</w:t>
      </w:r>
      <w:r w:rsidR="00562278" w:rsidRPr="0092016A">
        <w:rPr>
          <w:rFonts w:ascii="黑体" w:eastAsia="黑体" w:hAnsi="黑体"/>
          <w:b/>
          <w:sz w:val="24"/>
          <w:szCs w:val="24"/>
        </w:rPr>
        <w:t xml:space="preserve">.1 </w:t>
      </w:r>
      <w:r w:rsidR="00562278" w:rsidRPr="0092016A">
        <w:rPr>
          <w:rFonts w:ascii="黑体" w:eastAsia="黑体" w:hAnsi="黑体" w:hint="eastAsia"/>
          <w:b/>
          <w:sz w:val="24"/>
          <w:szCs w:val="24"/>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2A32A3">
        <w:rPr>
          <w:rFonts w:ascii="宋体" w:eastAsia="宋体" w:hAnsi="宋体" w:hint="eastAsia"/>
          <w:sz w:val="24"/>
          <w:szCs w:val="24"/>
        </w:rPr>
        <w:t>NeuACF</w:t>
      </w:r>
      <w:proofErr w:type="spellEnd"/>
      <w:r w:rsidRPr="002A32A3">
        <w:rPr>
          <w:rFonts w:ascii="宋体" w:eastAsia="宋体" w:hAnsi="宋体" w:hint="eastAsia"/>
          <w:sz w:val="24"/>
          <w:szCs w:val="24"/>
        </w:rPr>
        <w:t>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6" w:name="_Toc8320210"/>
      <w:r>
        <w:rPr>
          <w:rFonts w:ascii="黑体" w:eastAsia="黑体" w:hAnsi="黑体"/>
          <w:b/>
          <w:sz w:val="24"/>
          <w:szCs w:val="24"/>
        </w:rPr>
        <w:lastRenderedPageBreak/>
        <w:t>3.1</w:t>
      </w:r>
      <w:r w:rsidR="00562278" w:rsidRPr="002A32A3">
        <w:rPr>
          <w:rFonts w:ascii="黑体" w:eastAsia="黑体" w:hAnsi="黑体"/>
          <w:b/>
          <w:sz w:val="24"/>
          <w:szCs w:val="24"/>
        </w:rPr>
        <w:t xml:space="preserve">.2 </w:t>
      </w:r>
      <w:r w:rsidR="00562278" w:rsidRPr="002A32A3">
        <w:rPr>
          <w:rFonts w:ascii="黑体" w:eastAsia="黑体" w:hAnsi="黑体" w:hint="eastAsia"/>
          <w:b/>
          <w:sz w:val="24"/>
          <w:szCs w:val="24"/>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2A32A3">
        <w:rPr>
          <w:rFonts w:ascii="宋体" w:eastAsia="宋体" w:hAnsi="宋体" w:hint="eastAsia"/>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7" w:name="_Toc8320211"/>
      <w:r>
        <w:rPr>
          <w:rFonts w:ascii="黑体" w:eastAsia="黑体" w:hAnsi="黑体"/>
          <w:b/>
          <w:sz w:val="24"/>
          <w:szCs w:val="24"/>
        </w:rPr>
        <w:t>3</w:t>
      </w:r>
      <w:r w:rsidR="00562278" w:rsidRPr="002A32A3">
        <w:rPr>
          <w:rFonts w:ascii="黑体" w:eastAsia="黑体" w:hAnsi="黑体"/>
          <w:b/>
          <w:sz w:val="24"/>
          <w:szCs w:val="24"/>
        </w:rPr>
        <w:t>.</w:t>
      </w:r>
      <w:r>
        <w:rPr>
          <w:rFonts w:ascii="黑体" w:eastAsia="黑体" w:hAnsi="黑体"/>
          <w:b/>
          <w:sz w:val="24"/>
          <w:szCs w:val="24"/>
        </w:rPr>
        <w:t>1</w:t>
      </w:r>
      <w:r w:rsidR="00562278" w:rsidRPr="002A32A3">
        <w:rPr>
          <w:rFonts w:ascii="黑体" w:eastAsia="黑体" w:hAnsi="黑体"/>
          <w:b/>
          <w:sz w:val="24"/>
          <w:szCs w:val="24"/>
        </w:rPr>
        <w:t xml:space="preserve">.3 </w:t>
      </w:r>
      <w:r w:rsidR="00562278" w:rsidRPr="002A32A3">
        <w:rPr>
          <w:rFonts w:ascii="黑体" w:eastAsia="黑体" w:hAnsi="黑体" w:hint="eastAsia"/>
          <w:b/>
          <w:sz w:val="24"/>
          <w:szCs w:val="24"/>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物品相似性矩阵，接下来需要利用它们学习相应隐因子，架构如图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117E189" wp14:editId="7C340727">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7A77CC"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中的架构可以看出，对于用户和物品的每个方面级相似性矩阵，均存在相应的MLP学习该方面</w:t>
      </w:r>
      <w:r w:rsidRPr="00F03E9E">
        <w:rPr>
          <w:rFonts w:ascii="宋体" w:eastAsia="宋体" w:hAnsi="宋体" w:hint="eastAsia"/>
          <w:sz w:val="24"/>
          <w:szCs w:val="24"/>
        </w:rPr>
        <w:lastRenderedPageBreak/>
        <w:t>级隐因子。</w:t>
      </w:r>
    </w:p>
    <w:p w:rsidR="00562278" w:rsidRPr="00524EB4"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8" w:name="_Toc8320212"/>
      <w:r>
        <w:rPr>
          <w:rFonts w:ascii="黑体" w:eastAsia="黑体" w:hAnsi="黑体"/>
          <w:b/>
          <w:sz w:val="24"/>
          <w:szCs w:val="24"/>
        </w:rPr>
        <w:t>3.1</w:t>
      </w:r>
      <w:r w:rsidR="00562278" w:rsidRPr="00524EB4">
        <w:rPr>
          <w:rFonts w:ascii="黑体" w:eastAsia="黑体" w:hAnsi="黑体"/>
          <w:b/>
          <w:sz w:val="24"/>
          <w:szCs w:val="24"/>
        </w:rPr>
        <w:t xml:space="preserve">.4 </w:t>
      </w:r>
      <w:r w:rsidR="00562278" w:rsidRPr="00524EB4">
        <w:rPr>
          <w:rFonts w:ascii="黑体" w:eastAsia="黑体" w:hAnsi="黑体" w:hint="eastAsia"/>
          <w:b/>
          <w:sz w:val="24"/>
          <w:szCs w:val="24"/>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7A77CC"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491B5A">
        <w:rPr>
          <w:rFonts w:ascii="宋体" w:eastAsia="宋体" w:hAnsi="宋体" w:hint="eastAsia"/>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7A77CC"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7A77CC"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8F7696"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9" w:name="_Toc8320213"/>
      <w:r>
        <w:rPr>
          <w:rFonts w:ascii="黑体" w:eastAsia="黑体" w:hAnsi="黑体"/>
          <w:b/>
          <w:sz w:val="24"/>
          <w:szCs w:val="24"/>
        </w:rPr>
        <w:t>3.1</w:t>
      </w:r>
      <w:r w:rsidR="00562278" w:rsidRPr="008F7696">
        <w:rPr>
          <w:rFonts w:ascii="黑体" w:eastAsia="黑体" w:hAnsi="黑体"/>
          <w:b/>
          <w:sz w:val="24"/>
          <w:szCs w:val="24"/>
        </w:rPr>
        <w:t xml:space="preserve">.5 </w:t>
      </w:r>
      <w:r w:rsidR="00562278" w:rsidRPr="008F7696">
        <w:rPr>
          <w:rFonts w:ascii="黑体" w:eastAsia="黑体" w:hAnsi="黑体" w:hint="eastAsia"/>
          <w:b/>
          <w:sz w:val="24"/>
          <w:szCs w:val="24"/>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7A77CC"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lastRenderedPageBreak/>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0" w:name="_Toc8320214"/>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0"/>
    </w:p>
    <w:p w:rsidR="0040153D" w:rsidRDefault="0040153D" w:rsidP="0040153D">
      <w:pPr>
        <w:spacing w:line="288" w:lineRule="auto"/>
        <w:ind w:firstLineChars="200" w:firstLine="480"/>
        <w:rPr>
          <w:rFonts w:asciiTheme="minorEastAsia" w:hAnsiTheme="minorEastAsia"/>
          <w:sz w:val="24"/>
          <w:szCs w:val="24"/>
        </w:rPr>
      </w:pP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中，用户和物品的交互可能性是利用embedding间的点积度量的。由于点积本身所固有的缺陷——不满足三角不等式，可能导致相似性的传递特征被破坏，从而限制模型效果的提升。与此同时，</w:t>
      </w: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730360D2" wp14:editId="63A649A7">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左半部分展示了在矩阵分解框架下的一组稳定解，即当用户喜欢物品时，用户和物品间的点积等于2，否则点积等于0。可以观察到，虽然用户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1" w:name="_Toc8320215"/>
      <w:r w:rsidRPr="00B031F9">
        <w:rPr>
          <w:rFonts w:ascii="黑体" w:hAnsi="黑体" w:hint="eastAsia"/>
        </w:rPr>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w:t>
      </w:r>
      <w:proofErr w:type="spellStart"/>
      <w:r w:rsidRPr="005F1E3B">
        <w:rPr>
          <w:rFonts w:asciiTheme="minorEastAsia" w:hAnsiTheme="minorEastAsia" w:cs="Times New Roman" w:hint="eastAsia"/>
          <w:bCs/>
          <w:sz w:val="24"/>
          <w:szCs w:val="24"/>
        </w:rPr>
        <w:t>kNN</w:t>
      </w:r>
      <w:proofErr w:type="spellEnd"/>
      <w:r w:rsidRPr="005F1E3B">
        <w:rPr>
          <w:rFonts w:asciiTheme="minorEastAsia" w:hAnsiTheme="minorEastAsia" w:cs="Times New Roman" w:hint="eastAsia"/>
          <w:bCs/>
          <w:sz w:val="24"/>
          <w:szCs w:val="24"/>
        </w:rPr>
        <w:t>）、K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5F1E3B">
        <w:rPr>
          <w:rFonts w:asciiTheme="minorEastAsia" w:hAnsiTheme="minorEastAsia" w:cs="Times New Roman" w:hint="eastAsia"/>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7A77CC"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7A77CC"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2" w:name="_Toc8320216"/>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的具体框架。其次，分析了</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存在的两点问题，即点积和point-wise度量方式可能对模型性能造成的不良后果。最后，引入度量学习和pair-wise损失函数的理论，阐明改进</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320217"/>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320218"/>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320219"/>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本文利用三个公开</w:t>
      </w:r>
      <w:r w:rsidR="00F82BF9">
        <w:rPr>
          <w:rFonts w:ascii="宋体" w:eastAsia="宋体" w:hAnsi="宋体" w:cs="瀹嬩綋" w:hint="eastAsia"/>
          <w:kern w:val="0"/>
          <w:sz w:val="24"/>
          <w:szCs w:val="24"/>
        </w:rPr>
        <w:t>的</w:t>
      </w:r>
      <w:r>
        <w:rPr>
          <w:rFonts w:ascii="宋体" w:eastAsia="宋体" w:hAnsi="宋体" w:cs="瀹嬩綋" w:hint="eastAsia"/>
          <w:kern w:val="0"/>
          <w:sz w:val="24"/>
          <w:szCs w:val="24"/>
        </w:rPr>
        <w:t>数据集评价模型性能，即亚马逊数据集和不同规模的</w:t>
      </w:r>
      <w:proofErr w:type="spellStart"/>
      <w:r>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数据集。数据集的网络模式如图4-</w:t>
      </w:r>
      <w:r>
        <w:rPr>
          <w:rFonts w:ascii="宋体" w:eastAsia="宋体" w:hAnsi="宋体" w:cs="瀹嬩綋"/>
          <w:kern w:val="0"/>
          <w:sz w:val="24"/>
          <w:szCs w:val="24"/>
        </w:rPr>
        <w:t>1</w:t>
      </w:r>
      <w:r w:rsidR="00F82BF9">
        <w:rPr>
          <w:rFonts w:ascii="宋体" w:eastAsia="宋体" w:hAnsi="宋体" w:cs="瀹嬩綋" w:hint="eastAsia"/>
          <w:kern w:val="0"/>
          <w:sz w:val="24"/>
          <w:szCs w:val="24"/>
        </w:rPr>
        <w:t>所示，</w:t>
      </w:r>
      <w:r>
        <w:rPr>
          <w:rFonts w:ascii="宋体" w:eastAsia="宋体" w:hAnsi="宋体" w:cs="瀹嬩綋" w:hint="eastAsia"/>
          <w:kern w:val="0"/>
          <w:sz w:val="24"/>
          <w:szCs w:val="24"/>
        </w:rPr>
        <w:t>具体统计信息如表4-</w:t>
      </w:r>
      <w:r>
        <w:rPr>
          <w:rFonts w:ascii="宋体" w:eastAsia="宋体" w:hAnsi="宋体" w:cs="瀹嬩綋"/>
          <w:kern w:val="0"/>
          <w:sz w:val="24"/>
          <w:szCs w:val="24"/>
        </w:rPr>
        <w:t>1</w:t>
      </w:r>
      <w:r>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3BD85426" wp14:editId="738E0979">
            <wp:extent cx="3502942" cy="170319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472" cy="1759854"/>
                    </a:xfrm>
                    <a:prstGeom prst="rect">
                      <a:avLst/>
                    </a:prstGeom>
                  </pic:spPr>
                </pic:pic>
              </a:graphicData>
            </a:graphic>
          </wp:inline>
        </w:drawing>
      </w:r>
      <w:bookmarkStart w:id="36" w:name="_GoBack"/>
      <w:bookmarkEnd w:id="36"/>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511A45">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A77DD2" w:rsidRDefault="00A77DD2"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公开数据集</w:t>
      </w:r>
      <w:proofErr w:type="spellStart"/>
      <w:r>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和Amazon所包含的用户-物品交互信息</w:t>
      </w:r>
      <w:r w:rsidR="002D1790">
        <w:rPr>
          <w:rFonts w:ascii="宋体" w:eastAsia="宋体" w:hAnsi="宋体" w:cs="瀹嬩綋" w:hint="eastAsia"/>
          <w:kern w:val="0"/>
          <w:sz w:val="24"/>
          <w:szCs w:val="24"/>
        </w:rPr>
        <w:t>为</w:t>
      </w:r>
      <w:r>
        <w:rPr>
          <w:rFonts w:ascii="宋体" w:eastAsia="宋体" w:hAnsi="宋体" w:cs="瀹嬩綋" w:hint="eastAsia"/>
          <w:kern w:val="0"/>
          <w:sz w:val="24"/>
          <w:szCs w:val="24"/>
        </w:rPr>
        <w:t>1至5的相应评分，因而直接建模会</w:t>
      </w:r>
      <w:proofErr w:type="gramStart"/>
      <w:r>
        <w:rPr>
          <w:rFonts w:ascii="宋体" w:eastAsia="宋体" w:hAnsi="宋体" w:cs="瀹嬩綋" w:hint="eastAsia"/>
          <w:kern w:val="0"/>
          <w:sz w:val="24"/>
          <w:szCs w:val="24"/>
        </w:rPr>
        <w:t>得到带权异质</w:t>
      </w:r>
      <w:proofErr w:type="gramEnd"/>
      <w:r>
        <w:rPr>
          <w:rFonts w:ascii="宋体" w:eastAsia="宋体" w:hAnsi="宋体" w:cs="瀹嬩綋" w:hint="eastAsia"/>
          <w:kern w:val="0"/>
          <w:sz w:val="24"/>
          <w:szCs w:val="24"/>
        </w:rPr>
        <w:t>信息网络。但就本文所提模型而言，不考虑权重对于欧几里</w:t>
      </w:r>
      <w:proofErr w:type="gramStart"/>
      <w:r>
        <w:rPr>
          <w:rFonts w:ascii="宋体" w:eastAsia="宋体" w:hAnsi="宋体" w:cs="瀹嬩綋" w:hint="eastAsia"/>
          <w:kern w:val="0"/>
          <w:sz w:val="24"/>
          <w:szCs w:val="24"/>
        </w:rPr>
        <w:t>得距离</w:t>
      </w:r>
      <w:proofErr w:type="gramEnd"/>
      <w:r>
        <w:rPr>
          <w:rFonts w:ascii="宋体" w:eastAsia="宋体" w:hAnsi="宋体" w:cs="瀹嬩綋" w:hint="eastAsia"/>
          <w:kern w:val="0"/>
          <w:sz w:val="24"/>
          <w:szCs w:val="24"/>
        </w:rPr>
        <w:t>度量指标的影响，因此将其统一处理为1</w:t>
      </w:r>
      <w:r w:rsidR="006A5842">
        <w:rPr>
          <w:rFonts w:ascii="宋体" w:eastAsia="宋体" w:hAnsi="宋体" w:cs="瀹嬩綋" w:hint="eastAsia"/>
          <w:kern w:val="0"/>
          <w:sz w:val="24"/>
          <w:szCs w:val="24"/>
        </w:rPr>
        <w:t>。也就是说，</w:t>
      </w:r>
      <w:r>
        <w:rPr>
          <w:rFonts w:ascii="宋体" w:eastAsia="宋体" w:hAnsi="宋体" w:cs="瀹嬩綋" w:hint="eastAsia"/>
          <w:kern w:val="0"/>
          <w:sz w:val="24"/>
          <w:szCs w:val="24"/>
        </w:rPr>
        <w:t>若存在评分信息，相应用户-物品有连边</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若不存在评分信息</w:t>
      </w:r>
      <w:r w:rsidR="00EC055E">
        <w:rPr>
          <w:rFonts w:ascii="宋体" w:eastAsia="宋体" w:hAnsi="宋体" w:cs="瀹嬩綋" w:hint="eastAsia"/>
          <w:kern w:val="0"/>
          <w:sz w:val="24"/>
          <w:szCs w:val="24"/>
        </w:rPr>
        <w:t>，</w:t>
      </w:r>
      <w:r w:rsidR="006A5842">
        <w:rPr>
          <w:rFonts w:ascii="宋体" w:eastAsia="宋体" w:hAnsi="宋体" w:cs="瀹嬩綋" w:hint="eastAsia"/>
          <w:kern w:val="0"/>
          <w:sz w:val="24"/>
          <w:szCs w:val="24"/>
        </w:rPr>
        <w:t>则相应用户-</w:t>
      </w:r>
      <w:proofErr w:type="gramStart"/>
      <w:r w:rsidR="006A5842">
        <w:rPr>
          <w:rFonts w:ascii="宋体" w:eastAsia="宋体" w:hAnsi="宋体" w:cs="瀹嬩綋" w:hint="eastAsia"/>
          <w:kern w:val="0"/>
          <w:sz w:val="24"/>
          <w:szCs w:val="24"/>
        </w:rPr>
        <w:t>物品</w:t>
      </w:r>
      <w:r w:rsidR="00EC055E">
        <w:rPr>
          <w:rFonts w:ascii="宋体" w:eastAsia="宋体" w:hAnsi="宋体" w:cs="瀹嬩綋" w:hint="eastAsia"/>
          <w:kern w:val="0"/>
          <w:sz w:val="24"/>
          <w:szCs w:val="24"/>
        </w:rPr>
        <w:t>无连边</w:t>
      </w:r>
      <w:proofErr w:type="gramEnd"/>
      <w:r>
        <w:rPr>
          <w:rFonts w:ascii="宋体" w:eastAsia="宋体" w:hAnsi="宋体" w:cs="瀹嬩綋" w:hint="eastAsia"/>
          <w:kern w:val="0"/>
          <w:sz w:val="24"/>
          <w:szCs w:val="24"/>
        </w:rPr>
        <w:t>。</w:t>
      </w:r>
    </w:p>
    <w:p w:rsidR="00392361" w:rsidRPr="00B031F9" w:rsidRDefault="00392361" w:rsidP="00392361">
      <w:pPr>
        <w:pStyle w:val="3"/>
        <w:ind w:firstLine="482"/>
        <w:rPr>
          <w:rFonts w:ascii="黑体" w:hAnsi="黑体"/>
        </w:rPr>
      </w:pPr>
      <w:bookmarkStart w:id="37" w:name="_Toc8320220"/>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7"/>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Normalized 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lastRenderedPageBreak/>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7A77CC"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 + 1)</m:t>
                </m:r>
              </m:e>
            </m:func>
          </m:den>
        </m:f>
      </m:oMath>
      <w:r w:rsidRPr="007B1E0E">
        <w:rPr>
          <w:rFonts w:asciiTheme="minorEastAsia" w:hAnsiTheme="minorEastAsia" w:cs="瀹嬩綋" w:hint="eastAsia"/>
          <w:kern w:val="0"/>
          <w:sz w:val="24"/>
          <w:szCs w:val="24"/>
        </w:rPr>
        <w:t>：</w:t>
      </w:r>
    </w:p>
    <w:p w:rsidR="00A05E30" w:rsidRPr="007B1E0E" w:rsidRDefault="007A77CC"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 = 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7A77CC"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8" w:name="_Toc8320221"/>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8"/>
      <w:proofErr w:type="gramEnd"/>
    </w:p>
    <w:p w:rsidR="009F6F8F" w:rsidRDefault="009F6F8F" w:rsidP="00884B7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w:t>
      </w:r>
      <w:r w:rsidR="00BA4809">
        <w:rPr>
          <w:rFonts w:ascii="宋体" w:eastAsia="宋体" w:hAnsi="宋体" w:cs="瀹嬩綋"/>
          <w:kern w:val="0"/>
          <w:sz w:val="24"/>
          <w:szCs w:val="24"/>
        </w:rPr>
        <w:t>8</w:t>
      </w:r>
      <w:r w:rsidR="006E3767">
        <w:rPr>
          <w:rFonts w:ascii="宋体" w:eastAsia="宋体" w:hAnsi="宋体" w:cs="瀹嬩綋" w:hint="eastAsia"/>
          <w:kern w:val="0"/>
          <w:sz w:val="24"/>
          <w:szCs w:val="24"/>
        </w:rPr>
        <w:t>个基线进行对比实验，包括</w:t>
      </w:r>
      <w:r w:rsidR="004D65C1">
        <w:rPr>
          <w:rFonts w:ascii="宋体" w:eastAsia="宋体" w:hAnsi="宋体" w:cs="瀹嬩綋" w:hint="eastAsia"/>
          <w:kern w:val="0"/>
          <w:sz w:val="24"/>
          <w:szCs w:val="24"/>
        </w:rPr>
        <w:t>基础模型</w:t>
      </w:r>
      <w:proofErr w:type="spellStart"/>
      <w:r w:rsidR="004D65C1">
        <w:rPr>
          <w:rFonts w:ascii="宋体" w:eastAsia="宋体" w:hAnsi="宋体" w:cs="瀹嬩綋" w:hint="eastAsia"/>
          <w:kern w:val="0"/>
          <w:sz w:val="24"/>
          <w:szCs w:val="24"/>
        </w:rPr>
        <w:t>NeuACF</w:t>
      </w:r>
      <w:proofErr w:type="spellEnd"/>
      <w:r w:rsidR="004D65C1">
        <w:rPr>
          <w:rFonts w:ascii="宋体" w:eastAsia="宋体" w:hAnsi="宋体" w:cs="瀹嬩綋" w:hint="eastAsia"/>
          <w:kern w:val="0"/>
          <w:sz w:val="24"/>
          <w:szCs w:val="24"/>
        </w:rPr>
        <w:t>、</w:t>
      </w:r>
      <w:r w:rsidR="006E3767">
        <w:rPr>
          <w:rFonts w:ascii="宋体" w:eastAsia="宋体" w:hAnsi="宋体" w:cs="瀹嬩綋" w:hint="eastAsia"/>
          <w:kern w:val="0"/>
          <w:sz w:val="24"/>
          <w:szCs w:val="24"/>
        </w:rPr>
        <w:t>两个基本方法（</w:t>
      </w:r>
      <w:proofErr w:type="spellStart"/>
      <w:r w:rsidR="006E3767">
        <w:rPr>
          <w:rFonts w:ascii="宋体" w:eastAsia="宋体" w:hAnsi="宋体" w:cs="瀹嬩綋" w:hint="eastAsia"/>
          <w:kern w:val="0"/>
          <w:sz w:val="24"/>
          <w:szCs w:val="24"/>
        </w:rPr>
        <w:t>ItemPop</w:t>
      </w:r>
      <w:proofErr w:type="spellEnd"/>
      <w:r w:rsidR="006E3767">
        <w:rPr>
          <w:rFonts w:ascii="宋体" w:eastAsia="宋体" w:hAnsi="宋体" w:cs="瀹嬩綋" w:hint="eastAsia"/>
          <w:kern w:val="0"/>
          <w:sz w:val="24"/>
          <w:szCs w:val="24"/>
        </w:rPr>
        <w:t>和</w:t>
      </w:r>
      <w:proofErr w:type="spellStart"/>
      <w:r w:rsidR="006E3767">
        <w:rPr>
          <w:rFonts w:ascii="宋体" w:eastAsia="宋体" w:hAnsi="宋体" w:cs="瀹嬩綋" w:hint="eastAsia"/>
          <w:kern w:val="0"/>
          <w:sz w:val="24"/>
          <w:szCs w:val="24"/>
        </w:rPr>
        <w:t>ItemKNN</w:t>
      </w:r>
      <w:proofErr w:type="spellEnd"/>
      <w:r w:rsidR="006E3767">
        <w:rPr>
          <w:rFonts w:ascii="宋体" w:eastAsia="宋体" w:hAnsi="宋体" w:cs="瀹嬩綋" w:hint="eastAsia"/>
          <w:kern w:val="0"/>
          <w:sz w:val="24"/>
          <w:szCs w:val="24"/>
        </w:rPr>
        <w:t>）</w:t>
      </w:r>
      <w:r w:rsidR="004D65C1">
        <w:rPr>
          <w:rFonts w:ascii="宋体" w:eastAsia="宋体" w:hAnsi="宋体" w:cs="瀹嬩綋" w:hint="eastAsia"/>
          <w:kern w:val="0"/>
          <w:sz w:val="24"/>
          <w:szCs w:val="24"/>
        </w:rPr>
        <w:t>、两个矩阵分解方法（</w:t>
      </w:r>
      <w:r w:rsidR="00BA4809">
        <w:rPr>
          <w:rFonts w:ascii="宋体" w:eastAsia="宋体" w:hAnsi="宋体" w:cs="瀹嬩綋"/>
          <w:kern w:val="0"/>
          <w:sz w:val="24"/>
          <w:szCs w:val="24"/>
        </w:rPr>
        <w:t xml:space="preserve">Matrix </w:t>
      </w:r>
      <w:r w:rsidR="00BA4809">
        <w:rPr>
          <w:rFonts w:ascii="宋体" w:eastAsia="宋体" w:hAnsi="宋体" w:cs="瀹嬩綋" w:hint="eastAsia"/>
          <w:kern w:val="0"/>
          <w:sz w:val="24"/>
          <w:szCs w:val="24"/>
        </w:rPr>
        <w:t>F</w:t>
      </w:r>
      <w:r w:rsidR="00BA4809" w:rsidRPr="00BA4809">
        <w:rPr>
          <w:rFonts w:ascii="宋体" w:eastAsia="宋体" w:hAnsi="宋体" w:cs="瀹嬩綋"/>
          <w:kern w:val="0"/>
          <w:sz w:val="24"/>
          <w:szCs w:val="24"/>
        </w:rPr>
        <w:t>actorization</w:t>
      </w:r>
      <w:r w:rsidR="00BA4809">
        <w:rPr>
          <w:rFonts w:ascii="宋体" w:eastAsia="宋体" w:hAnsi="宋体" w:cs="瀹嬩綋" w:hint="eastAsia"/>
          <w:kern w:val="0"/>
          <w:sz w:val="24"/>
          <w:szCs w:val="24"/>
        </w:rPr>
        <w:t>，MF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2</w:t>
      </w:r>
      <w:r w:rsidR="00BA4809" w:rsidRPr="00884B79">
        <w:rPr>
          <w:rFonts w:ascii="宋体" w:eastAsia="宋体" w:hAnsi="宋体" w:cs="瀹嬩綋"/>
          <w:kern w:val="0"/>
          <w:sz w:val="24"/>
          <w:szCs w:val="24"/>
          <w:vertAlign w:val="superscript"/>
        </w:rPr>
        <w:t>]</w:t>
      </w:r>
      <w:r w:rsidR="00BA4809">
        <w:rPr>
          <w:rFonts w:ascii="宋体" w:eastAsia="宋体" w:hAnsi="宋体" w:cs="瀹嬩綋" w:hint="eastAsia"/>
          <w:kern w:val="0"/>
          <w:sz w:val="24"/>
          <w:szCs w:val="24"/>
        </w:rPr>
        <w:t>和</w:t>
      </w:r>
      <w:r w:rsidR="00BA4809">
        <w:rPr>
          <w:rFonts w:ascii="宋体" w:eastAsia="宋体" w:hAnsi="宋体" w:cs="瀹嬩綋"/>
          <w:kern w:val="0"/>
          <w:sz w:val="24"/>
          <w:szCs w:val="24"/>
        </w:rPr>
        <w:t>element-wise</w:t>
      </w:r>
      <w:r w:rsidR="00BA4809">
        <w:rPr>
          <w:rFonts w:ascii="宋体" w:eastAsia="宋体" w:hAnsi="宋体" w:cs="瀹嬩綋" w:hint="eastAsia"/>
          <w:kern w:val="0"/>
          <w:sz w:val="24"/>
          <w:szCs w:val="24"/>
        </w:rPr>
        <w:t xml:space="preserve"> </w:t>
      </w:r>
      <w:r w:rsidR="00BA4809">
        <w:rPr>
          <w:rFonts w:ascii="宋体" w:eastAsia="宋体" w:hAnsi="宋体" w:cs="瀹嬩綋"/>
          <w:kern w:val="0"/>
          <w:sz w:val="24"/>
          <w:szCs w:val="24"/>
        </w:rPr>
        <w:t>Alternating Least Squares</w:t>
      </w:r>
      <w:r w:rsidR="00BA4809">
        <w:rPr>
          <w:rFonts w:ascii="宋体" w:eastAsia="宋体" w:hAnsi="宋体" w:cs="瀹嬩綋" w:hint="eastAsia"/>
          <w:kern w:val="0"/>
          <w:sz w:val="24"/>
          <w:szCs w:val="24"/>
        </w:rPr>
        <w:t>，</w:t>
      </w:r>
      <w:proofErr w:type="spellStart"/>
      <w:r w:rsidR="00BA4809">
        <w:rPr>
          <w:rFonts w:ascii="宋体" w:eastAsia="宋体" w:hAnsi="宋体" w:cs="瀹嬩綋"/>
          <w:kern w:val="0"/>
          <w:sz w:val="24"/>
          <w:szCs w:val="24"/>
        </w:rPr>
        <w:t>eALS</w:t>
      </w:r>
      <w:proofErr w:type="spellEnd"/>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31</w:t>
      </w:r>
      <w:r w:rsidR="00BA4809" w:rsidRPr="00884B79">
        <w:rPr>
          <w:rFonts w:ascii="宋体" w:eastAsia="宋体" w:hAnsi="宋体" w:cs="瀹嬩綋"/>
          <w:kern w:val="0"/>
          <w:sz w:val="24"/>
          <w:szCs w:val="24"/>
          <w:vertAlign w:val="superscript"/>
        </w:rPr>
        <w:t>]</w:t>
      </w:r>
      <w:r w:rsidR="004D65C1" w:rsidRPr="00BA4809">
        <w:rPr>
          <w:rFonts w:ascii="宋体" w:eastAsia="宋体" w:hAnsi="宋体" w:cs="瀹嬩綋" w:hint="eastAsia"/>
          <w:kern w:val="0"/>
          <w:sz w:val="24"/>
          <w:szCs w:val="24"/>
        </w:rPr>
        <w:t>）</w:t>
      </w:r>
      <w:r w:rsidR="004D65C1">
        <w:rPr>
          <w:rFonts w:ascii="宋体" w:eastAsia="宋体" w:hAnsi="宋体" w:cs="瀹嬩綋" w:hint="eastAsia"/>
          <w:kern w:val="0"/>
          <w:sz w:val="24"/>
          <w:szCs w:val="24"/>
        </w:rPr>
        <w:t>、一个基于pair-wise损失函数的排序方法（</w:t>
      </w:r>
      <w:r w:rsidR="004D65C1" w:rsidRPr="004D65C1">
        <w:rPr>
          <w:rFonts w:ascii="宋体" w:eastAsia="宋体" w:hAnsi="宋体" w:cs="瀹嬩綋"/>
          <w:kern w:val="0"/>
          <w:sz w:val="24"/>
          <w:szCs w:val="24"/>
        </w:rPr>
        <w:t>Bayesian Personalized Ranking</w:t>
      </w:r>
      <w:r w:rsidR="004D65C1">
        <w:rPr>
          <w:rFonts w:ascii="宋体" w:eastAsia="宋体" w:hAnsi="宋体" w:cs="瀹嬩綋" w:hint="eastAsia"/>
          <w:kern w:val="0"/>
          <w:sz w:val="24"/>
          <w:szCs w:val="24"/>
        </w:rPr>
        <w:t>，BPR</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32</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和</w:t>
      </w:r>
      <w:r w:rsidR="004D65C1">
        <w:rPr>
          <w:rFonts w:ascii="宋体" w:eastAsia="宋体" w:hAnsi="宋体" w:cs="瀹嬩綋" w:hint="eastAsia"/>
          <w:kern w:val="0"/>
          <w:sz w:val="24"/>
          <w:szCs w:val="24"/>
        </w:rPr>
        <w:t>两个基于神经网络的方法</w:t>
      </w:r>
      <w:r w:rsidR="006E3767">
        <w:rPr>
          <w:rFonts w:ascii="宋体" w:eastAsia="宋体" w:hAnsi="宋体" w:cs="瀹嬩綋" w:hint="eastAsia"/>
          <w:kern w:val="0"/>
          <w:sz w:val="24"/>
          <w:szCs w:val="24"/>
        </w:rPr>
        <w:t>（</w:t>
      </w:r>
      <w:r w:rsidR="006E3767" w:rsidRPr="006E3767">
        <w:rPr>
          <w:rFonts w:ascii="宋体" w:eastAsia="宋体" w:hAnsi="宋体" w:cs="瀹嬩綋"/>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33</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和</w:t>
      </w:r>
      <w:r w:rsidR="004D65C1" w:rsidRPr="004D65C1">
        <w:rPr>
          <w:rFonts w:ascii="宋体" w:eastAsia="宋体" w:hAnsi="宋体" w:cs="瀹嬩綋"/>
          <w:kern w:val="0"/>
          <w:sz w:val="24"/>
          <w:szCs w:val="24"/>
        </w:rPr>
        <w:t xml:space="preserve">Neural </w:t>
      </w:r>
      <w:proofErr w:type="spellStart"/>
      <w:r w:rsidR="004D65C1" w:rsidRPr="004D65C1">
        <w:rPr>
          <w:rFonts w:ascii="宋体" w:eastAsia="宋体" w:hAnsi="宋体" w:cs="瀹嬩綋"/>
          <w:kern w:val="0"/>
          <w:sz w:val="24"/>
          <w:szCs w:val="24"/>
        </w:rPr>
        <w:t>networkbased</w:t>
      </w:r>
      <w:proofErr w:type="spellEnd"/>
      <w:r w:rsidR="004D65C1" w:rsidRPr="004D65C1">
        <w:rPr>
          <w:rFonts w:ascii="宋体" w:eastAsia="宋体" w:hAnsi="宋体" w:cs="瀹嬩綋"/>
          <w:kern w:val="0"/>
          <w:sz w:val="24"/>
          <w:szCs w:val="24"/>
        </w:rPr>
        <w:t xml:space="preserve"> Collaborative Filtering</w:t>
      </w:r>
      <w:r w:rsidR="004D65C1">
        <w:rPr>
          <w:rFonts w:ascii="宋体" w:eastAsia="宋体" w:hAnsi="宋体" w:cs="瀹嬩綋" w:hint="eastAsia"/>
          <w:kern w:val="0"/>
          <w:sz w:val="24"/>
          <w:szCs w:val="24"/>
        </w:rPr>
        <w:t>，</w:t>
      </w:r>
      <w:r w:rsidR="004D65C1">
        <w:rPr>
          <w:rFonts w:ascii="宋体" w:eastAsia="宋体" w:hAnsi="宋体" w:cs="瀹嬩綋" w:hint="eastAsia"/>
          <w:kern w:val="0"/>
          <w:sz w:val="24"/>
          <w:szCs w:val="24"/>
        </w:rPr>
        <w:lastRenderedPageBreak/>
        <w:t>NCF</w:t>
      </w:r>
      <w:r w:rsidR="00BA4809" w:rsidRPr="00884B79">
        <w:rPr>
          <w:rFonts w:ascii="宋体" w:eastAsia="宋体" w:hAnsi="宋体" w:cs="瀹嬩綋"/>
          <w:kern w:val="0"/>
          <w:sz w:val="24"/>
          <w:szCs w:val="24"/>
          <w:vertAlign w:val="superscript"/>
        </w:rPr>
        <w:t>[</w:t>
      </w:r>
      <w:r w:rsidR="002C70A4" w:rsidRPr="00884B79">
        <w:rPr>
          <w:rFonts w:ascii="宋体" w:eastAsia="宋体" w:hAnsi="宋体" w:cs="瀹嬩綋"/>
          <w:kern w:val="0"/>
          <w:sz w:val="24"/>
          <w:szCs w:val="24"/>
          <w:vertAlign w:val="superscript"/>
        </w:rPr>
        <w:t>34</w:t>
      </w:r>
      <w:r w:rsidR="00BA4809" w:rsidRPr="00884B79">
        <w:rPr>
          <w:rFonts w:ascii="宋体" w:eastAsia="宋体" w:hAnsi="宋体" w:cs="瀹嬩綋"/>
          <w:kern w:val="0"/>
          <w:sz w:val="24"/>
          <w:szCs w:val="24"/>
          <w:vertAlign w:val="superscript"/>
        </w:rPr>
        <w:t>]</w:t>
      </w:r>
      <w:r w:rsidR="004D65C1">
        <w:rPr>
          <w:rFonts w:ascii="宋体" w:eastAsia="宋体" w:hAnsi="宋体" w:cs="瀹嬩綋" w:hint="eastAsia"/>
          <w:kern w:val="0"/>
          <w:sz w:val="24"/>
          <w:szCs w:val="24"/>
        </w:rPr>
        <w:t>）</w:t>
      </w:r>
      <w:r w:rsidR="00BA4809">
        <w:rPr>
          <w:rFonts w:ascii="宋体" w:eastAsia="宋体" w:hAnsi="宋体" w:cs="瀹嬩綋" w:hint="eastAsia"/>
          <w:kern w:val="0"/>
          <w:sz w:val="24"/>
          <w:szCs w:val="24"/>
        </w:rPr>
        <w:t>，</w:t>
      </w:r>
      <w:r w:rsidR="006E3767">
        <w:rPr>
          <w:rFonts w:ascii="宋体" w:eastAsia="宋体" w:hAnsi="宋体" w:cs="瀹嬩綋" w:hint="eastAsia"/>
          <w:kern w:val="0"/>
          <w:sz w:val="24"/>
          <w:szCs w:val="24"/>
        </w:rPr>
        <w:t>概要介绍如下：</w:t>
      </w:r>
    </w:p>
    <w:p w:rsidR="007501D2" w:rsidRDefault="007501D2" w:rsidP="007501D2">
      <w:pPr>
        <w:autoSpaceDE w:val="0"/>
        <w:autoSpaceDN w:val="0"/>
        <w:adjustRightInd w:val="0"/>
        <w:spacing w:line="288" w:lineRule="auto"/>
        <w:rPr>
          <w:rFonts w:ascii="宋体" w:eastAsia="宋体" w:hAnsi="宋体" w:cs="瀹嬩綋"/>
          <w:kern w:val="0"/>
          <w:sz w:val="24"/>
          <w:szCs w:val="24"/>
        </w:rPr>
      </w:pPr>
      <w:proofErr w:type="spellStart"/>
      <w:r>
        <w:rPr>
          <w:rFonts w:ascii="宋体" w:eastAsia="宋体" w:hAnsi="宋体" w:cs="瀹嬩綋" w:hint="eastAsia"/>
          <w:kern w:val="0"/>
          <w:sz w:val="24"/>
          <w:szCs w:val="24"/>
        </w:rPr>
        <w:t>NeuACF</w:t>
      </w:r>
      <w:proofErr w:type="spellEnd"/>
      <w:r>
        <w:rPr>
          <w:rFonts w:ascii="宋体" w:eastAsia="宋体" w:hAnsi="宋体" w:cs="瀹嬩綋" w:hint="eastAsia"/>
          <w:kern w:val="0"/>
          <w:sz w:val="24"/>
          <w:szCs w:val="24"/>
        </w:rPr>
        <w:t>，</w:t>
      </w:r>
      <w:r w:rsidR="00B13F9C">
        <w:rPr>
          <w:rFonts w:ascii="宋体" w:eastAsia="宋体" w:hAnsi="宋体" w:cs="瀹嬩綋" w:hint="eastAsia"/>
          <w:kern w:val="0"/>
          <w:sz w:val="24"/>
          <w:szCs w:val="24"/>
        </w:rPr>
        <w:t>将推荐系统建模为异质信息网络，利用元路径</w:t>
      </w:r>
      <w:r w:rsidR="00C1430B">
        <w:rPr>
          <w:rFonts w:ascii="宋体" w:eastAsia="宋体" w:hAnsi="宋体" w:cs="瀹嬩綋" w:hint="eastAsia"/>
          <w:kern w:val="0"/>
          <w:sz w:val="24"/>
          <w:szCs w:val="24"/>
        </w:rPr>
        <w:t>捕捉</w:t>
      </w:r>
      <w:r w:rsidR="00B13F9C">
        <w:rPr>
          <w:rFonts w:ascii="宋体" w:eastAsia="宋体" w:hAnsi="宋体" w:cs="瀹嬩綋" w:hint="eastAsia"/>
          <w:kern w:val="0"/>
          <w:sz w:val="24"/>
          <w:szCs w:val="24"/>
        </w:rPr>
        <w:t>用户和物品不同</w:t>
      </w:r>
      <w:proofErr w:type="gramStart"/>
      <w:r w:rsidR="00B13F9C">
        <w:rPr>
          <w:rFonts w:ascii="宋体" w:eastAsia="宋体" w:hAnsi="宋体" w:cs="瀹嬩綋" w:hint="eastAsia"/>
          <w:kern w:val="0"/>
          <w:sz w:val="24"/>
          <w:szCs w:val="24"/>
        </w:rPr>
        <w:t>方面级隐</w:t>
      </w:r>
      <w:proofErr w:type="gramEnd"/>
      <w:r w:rsidR="00B13F9C">
        <w:rPr>
          <w:rFonts w:ascii="宋体" w:eastAsia="宋体" w:hAnsi="宋体" w:cs="瀹嬩綋" w:hint="eastAsia"/>
          <w:kern w:val="0"/>
          <w:sz w:val="24"/>
          <w:szCs w:val="24"/>
        </w:rPr>
        <w:t>因子，</w:t>
      </w:r>
      <w:r w:rsidR="00C1430B">
        <w:rPr>
          <w:rFonts w:ascii="宋体" w:eastAsia="宋体" w:hAnsi="宋体" w:cs="瀹嬩綋" w:hint="eastAsia"/>
          <w:kern w:val="0"/>
          <w:sz w:val="24"/>
          <w:szCs w:val="24"/>
        </w:rPr>
        <w:t>并</w:t>
      </w:r>
      <w:r w:rsidR="005355E6">
        <w:rPr>
          <w:rFonts w:ascii="宋体" w:eastAsia="宋体" w:hAnsi="宋体" w:cs="瀹嬩綋" w:hint="eastAsia"/>
          <w:kern w:val="0"/>
          <w:sz w:val="24"/>
          <w:szCs w:val="24"/>
        </w:rPr>
        <w:t>实现</w:t>
      </w:r>
      <w:r w:rsidR="00B13F9C">
        <w:rPr>
          <w:rFonts w:ascii="宋体" w:eastAsia="宋体" w:hAnsi="宋体" w:cs="瀹嬩綋" w:hint="eastAsia"/>
          <w:kern w:val="0"/>
          <w:sz w:val="24"/>
          <w:szCs w:val="24"/>
        </w:rPr>
        <w:t>高效融合。</w:t>
      </w:r>
    </w:p>
    <w:p w:rsidR="006E3767"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884B79">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ItemKNN</w:t>
      </w:r>
      <w:proofErr w:type="spellEnd"/>
      <w:r>
        <w:rPr>
          <w:rFonts w:ascii="宋体" w:eastAsia="宋体" w:hAnsi="宋体" w:cs="瀹嬩綋" w:hint="eastAsia"/>
          <w:kern w:val="0"/>
          <w:sz w:val="24"/>
          <w:szCs w:val="24"/>
        </w:rPr>
        <w:t>，基于物品的标准协同过滤方法。</w:t>
      </w:r>
    </w:p>
    <w:p w:rsidR="002C70A4" w:rsidRDefault="002C70A4"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M</w:t>
      </w:r>
      <w:r>
        <w:rPr>
          <w:rFonts w:ascii="宋体" w:eastAsia="宋体" w:hAnsi="宋体" w:cs="瀹嬩綋"/>
          <w:kern w:val="0"/>
          <w:sz w:val="24"/>
          <w:szCs w:val="24"/>
        </w:rPr>
        <w:t>F,</w:t>
      </w:r>
      <w:r w:rsidRPr="002C70A4">
        <w:rPr>
          <w:rFonts w:hint="eastAsia"/>
        </w:rPr>
        <w:t xml:space="preserve"> </w:t>
      </w:r>
      <w:r>
        <w:rPr>
          <w:rFonts w:ascii="宋体" w:eastAsia="宋体" w:hAnsi="宋体" w:cs="瀹嬩綋" w:hint="eastAsia"/>
          <w:kern w:val="0"/>
          <w:sz w:val="24"/>
          <w:szCs w:val="24"/>
        </w:rPr>
        <w:t>矩阵分解</w:t>
      </w:r>
      <w:r w:rsidR="00C1430B">
        <w:rPr>
          <w:rFonts w:ascii="宋体" w:eastAsia="宋体" w:hAnsi="宋体" w:cs="瀹嬩綋" w:hint="eastAsia"/>
          <w:kern w:val="0"/>
          <w:sz w:val="24"/>
          <w:szCs w:val="24"/>
        </w:rPr>
        <w:t>框架中</w:t>
      </w:r>
      <w:r>
        <w:rPr>
          <w:rFonts w:ascii="宋体" w:eastAsia="宋体" w:hAnsi="宋体" w:cs="瀹嬩綋" w:hint="eastAsia"/>
          <w:kern w:val="0"/>
          <w:sz w:val="24"/>
          <w:szCs w:val="24"/>
        </w:rPr>
        <w:t>极具代表性的隐</w:t>
      </w:r>
      <w:r w:rsidRPr="002C70A4">
        <w:rPr>
          <w:rFonts w:ascii="宋体" w:eastAsia="宋体" w:hAnsi="宋体" w:cs="瀹嬩綋" w:hint="eastAsia"/>
          <w:kern w:val="0"/>
          <w:sz w:val="24"/>
          <w:szCs w:val="24"/>
        </w:rPr>
        <w:t>因子模型。</w:t>
      </w:r>
    </w:p>
    <w:p w:rsidR="002C70A4" w:rsidRDefault="002C70A4" w:rsidP="00884B79">
      <w:pPr>
        <w:autoSpaceDE w:val="0"/>
        <w:autoSpaceDN w:val="0"/>
        <w:adjustRightInd w:val="0"/>
        <w:spacing w:line="288" w:lineRule="auto"/>
        <w:rPr>
          <w:rFonts w:ascii="宋体" w:eastAsia="宋体" w:hAnsi="宋体" w:cs="瀹嬩綋"/>
          <w:kern w:val="0"/>
          <w:sz w:val="24"/>
          <w:szCs w:val="24"/>
        </w:rPr>
      </w:pPr>
      <w:proofErr w:type="spellStart"/>
      <w:r>
        <w:rPr>
          <w:rFonts w:ascii="宋体" w:eastAsia="宋体" w:hAnsi="宋体" w:cs="瀹嬩綋"/>
          <w:kern w:val="0"/>
          <w:sz w:val="24"/>
          <w:szCs w:val="24"/>
        </w:rPr>
        <w:t>eALS</w:t>
      </w:r>
      <w:proofErr w:type="spellEnd"/>
      <w:r>
        <w:rPr>
          <w:rFonts w:ascii="宋体" w:eastAsia="宋体" w:hAnsi="宋体" w:cs="瀹嬩綋" w:hint="eastAsia"/>
          <w:kern w:val="0"/>
          <w:sz w:val="24"/>
          <w:szCs w:val="24"/>
        </w:rPr>
        <w:t>，用于推荐的矩阵分解算法，基于element-wise</w:t>
      </w:r>
      <w:r w:rsidR="00633838">
        <w:rPr>
          <w:rFonts w:ascii="宋体" w:eastAsia="宋体" w:hAnsi="宋体" w:cs="瀹嬩綋" w:hint="eastAsia"/>
          <w:kern w:val="0"/>
          <w:sz w:val="24"/>
          <w:szCs w:val="24"/>
        </w:rPr>
        <w:t>交替最小二乘技术，有效优化具有可变加权</w:t>
      </w:r>
      <w:r w:rsidR="00842830">
        <w:rPr>
          <w:rFonts w:ascii="宋体" w:eastAsia="宋体" w:hAnsi="宋体" w:cs="瀹嬩綋" w:hint="eastAsia"/>
          <w:kern w:val="0"/>
          <w:sz w:val="24"/>
          <w:szCs w:val="24"/>
        </w:rPr>
        <w:t>缺失</w:t>
      </w:r>
      <w:r w:rsidR="00633838">
        <w:rPr>
          <w:rFonts w:ascii="宋体" w:eastAsia="宋体" w:hAnsi="宋体" w:cs="瀹嬩綋" w:hint="eastAsia"/>
          <w:kern w:val="0"/>
          <w:sz w:val="24"/>
          <w:szCs w:val="24"/>
        </w:rPr>
        <w:t>数据的矩阵分解模型。</w:t>
      </w:r>
    </w:p>
    <w:p w:rsidR="00633838" w:rsidRDefault="00633838"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BPR，利用贝叶斯后验估计，实现个性化排序，并进一步使用pair</w:t>
      </w:r>
      <w:r>
        <w:rPr>
          <w:rFonts w:ascii="宋体" w:eastAsia="宋体" w:hAnsi="宋体" w:cs="瀹嬩綋"/>
          <w:kern w:val="0"/>
          <w:sz w:val="24"/>
          <w:szCs w:val="24"/>
        </w:rPr>
        <w:t>-wise</w:t>
      </w:r>
      <w:r>
        <w:rPr>
          <w:rFonts w:ascii="宋体" w:eastAsia="宋体" w:hAnsi="宋体" w:cs="瀹嬩綋" w:hint="eastAsia"/>
          <w:kern w:val="0"/>
          <w:sz w:val="24"/>
          <w:szCs w:val="24"/>
        </w:rPr>
        <w:t>损失函数优化矩阵分解模型。</w:t>
      </w:r>
    </w:p>
    <w:p w:rsidR="00F21536" w:rsidRDefault="00482383"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D2674F" w:rsidRDefault="00D2674F" w:rsidP="00884B79">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NCF，基于神经网络的协同过滤算法，</w:t>
      </w:r>
      <w:r w:rsidR="00A54F1E">
        <w:rPr>
          <w:rFonts w:ascii="宋体" w:eastAsia="宋体" w:hAnsi="宋体" w:cs="瀹嬩綋" w:hint="eastAsia"/>
          <w:kern w:val="0"/>
          <w:sz w:val="24"/>
          <w:szCs w:val="24"/>
        </w:rPr>
        <w:t>结合了矩阵分解的线性和深度神经网络的非线性，用于对用户-物品</w:t>
      </w:r>
      <w:proofErr w:type="gramStart"/>
      <w:r w:rsidR="00A54F1E">
        <w:rPr>
          <w:rFonts w:ascii="宋体" w:eastAsia="宋体" w:hAnsi="宋体" w:cs="瀹嬩綋" w:hint="eastAsia"/>
          <w:kern w:val="0"/>
          <w:sz w:val="24"/>
          <w:szCs w:val="24"/>
        </w:rPr>
        <w:t>隐</w:t>
      </w:r>
      <w:proofErr w:type="gramEnd"/>
      <w:r w:rsidR="00A54F1E">
        <w:rPr>
          <w:rFonts w:ascii="宋体" w:eastAsia="宋体" w:hAnsi="宋体" w:cs="瀹嬩綋" w:hint="eastAsia"/>
          <w:kern w:val="0"/>
          <w:sz w:val="24"/>
          <w:szCs w:val="24"/>
        </w:rPr>
        <w:t>结构进行建模。</w:t>
      </w:r>
    </w:p>
    <w:p w:rsidR="00392361" w:rsidRPr="00B031F9" w:rsidRDefault="00392361" w:rsidP="00392361">
      <w:pPr>
        <w:pStyle w:val="3"/>
        <w:ind w:firstLine="482"/>
        <w:rPr>
          <w:rFonts w:ascii="黑体" w:hAnsi="黑体"/>
        </w:rPr>
      </w:pPr>
      <w:bookmarkStart w:id="39" w:name="_Toc8320222"/>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9"/>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proofErr w:type="spellStart"/>
      <w:r>
        <w:rPr>
          <w:rFonts w:ascii="宋体" w:eastAsia="宋体" w:hAnsi="宋体" w:cs="瀹嬩綋" w:hint="eastAsia"/>
          <w:kern w:val="0"/>
          <w:sz w:val="24"/>
          <w:szCs w:val="24"/>
        </w:rPr>
        <w:t>TensorFlow</w:t>
      </w:r>
      <w:proofErr w:type="spellEnd"/>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 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40" w:name="_Toc8320223"/>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40"/>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p>
    <w:tbl>
      <w:tblPr>
        <w:tblStyle w:val="af2"/>
        <w:tblW w:w="10967" w:type="dxa"/>
        <w:jc w:val="center"/>
        <w:tblLook w:val="04A0" w:firstRow="1" w:lastRow="0" w:firstColumn="1" w:lastColumn="0" w:noHBand="0" w:noVBand="1"/>
      </w:tblPr>
      <w:tblGrid>
        <w:gridCol w:w="1184"/>
        <w:gridCol w:w="1063"/>
        <w:gridCol w:w="1063"/>
        <w:gridCol w:w="1063"/>
        <w:gridCol w:w="936"/>
        <w:gridCol w:w="936"/>
        <w:gridCol w:w="942"/>
        <w:gridCol w:w="936"/>
        <w:gridCol w:w="936"/>
        <w:gridCol w:w="942"/>
        <w:gridCol w:w="966"/>
      </w:tblGrid>
      <w:tr w:rsidR="00B678B9" w:rsidTr="00A355B2">
        <w:trPr>
          <w:jc w:val="center"/>
        </w:trPr>
        <w:tc>
          <w:tcPr>
            <w:tcW w:w="1184" w:type="dxa"/>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lastRenderedPageBreak/>
              <w:t>D</w:t>
            </w:r>
            <w:r w:rsidRPr="007A77CC">
              <w:rPr>
                <w:rFonts w:asciiTheme="minorEastAsia" w:eastAsiaTheme="minorEastAsia" w:hAnsiTheme="minorEastAsia"/>
                <w:sz w:val="24"/>
                <w:szCs w:val="24"/>
              </w:rPr>
              <w:t>atasets</w:t>
            </w:r>
          </w:p>
        </w:tc>
        <w:tc>
          <w:tcPr>
            <w:tcW w:w="1063"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sz w:val="24"/>
                <w:szCs w:val="24"/>
              </w:rPr>
              <w:t>Metrics</w:t>
            </w:r>
          </w:p>
        </w:tc>
        <w:tc>
          <w:tcPr>
            <w:tcW w:w="1063"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proofErr w:type="spellStart"/>
            <w:r w:rsidRPr="007A77CC">
              <w:rPr>
                <w:rFonts w:asciiTheme="minorEastAsia" w:eastAsiaTheme="minorEastAsia" w:hAnsiTheme="minorEastAsia" w:hint="eastAsia"/>
                <w:sz w:val="24"/>
                <w:szCs w:val="24"/>
              </w:rPr>
              <w:t>I</w:t>
            </w:r>
            <w:r w:rsidRPr="007A77CC">
              <w:rPr>
                <w:rFonts w:asciiTheme="minorEastAsia" w:eastAsiaTheme="minorEastAsia" w:hAnsiTheme="minorEastAsia"/>
                <w:sz w:val="24"/>
                <w:szCs w:val="24"/>
              </w:rPr>
              <w:t>temPop</w:t>
            </w:r>
            <w:proofErr w:type="spellEnd"/>
          </w:p>
        </w:tc>
        <w:tc>
          <w:tcPr>
            <w:tcW w:w="1063"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proofErr w:type="spellStart"/>
            <w:r w:rsidRPr="007A77CC">
              <w:rPr>
                <w:rFonts w:asciiTheme="minorEastAsia" w:eastAsiaTheme="minorEastAsia" w:hAnsiTheme="minorEastAsia" w:hint="eastAsia"/>
                <w:sz w:val="24"/>
                <w:szCs w:val="24"/>
              </w:rPr>
              <w:t>I</w:t>
            </w:r>
            <w:r w:rsidRPr="007A77CC">
              <w:rPr>
                <w:rFonts w:asciiTheme="minorEastAsia" w:eastAsiaTheme="minorEastAsia" w:hAnsiTheme="minorEastAsia"/>
                <w:sz w:val="24"/>
                <w:szCs w:val="24"/>
              </w:rPr>
              <w:t>temKNN</w:t>
            </w:r>
            <w:proofErr w:type="spellEnd"/>
          </w:p>
        </w:tc>
        <w:tc>
          <w:tcPr>
            <w:tcW w:w="936"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M</w:t>
            </w:r>
            <w:r w:rsidRPr="007A77CC">
              <w:rPr>
                <w:rFonts w:asciiTheme="minorEastAsia" w:eastAsiaTheme="minorEastAsia" w:hAnsiTheme="minorEastAsia"/>
                <w:sz w:val="24"/>
                <w:szCs w:val="24"/>
              </w:rPr>
              <w:t>F</w:t>
            </w:r>
          </w:p>
        </w:tc>
        <w:tc>
          <w:tcPr>
            <w:tcW w:w="936"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proofErr w:type="spellStart"/>
            <w:r w:rsidRPr="007A77CC">
              <w:rPr>
                <w:rFonts w:asciiTheme="minorEastAsia" w:eastAsiaTheme="minorEastAsia" w:hAnsiTheme="minorEastAsia" w:hint="eastAsia"/>
                <w:sz w:val="24"/>
                <w:szCs w:val="24"/>
              </w:rPr>
              <w:t>e</w:t>
            </w:r>
            <w:r w:rsidRPr="007A77CC">
              <w:rPr>
                <w:rFonts w:asciiTheme="minorEastAsia" w:eastAsiaTheme="minorEastAsia" w:hAnsiTheme="minorEastAsia"/>
                <w:sz w:val="24"/>
                <w:szCs w:val="24"/>
              </w:rPr>
              <w:t>ALS</w:t>
            </w:r>
            <w:proofErr w:type="spellEnd"/>
          </w:p>
        </w:tc>
        <w:tc>
          <w:tcPr>
            <w:tcW w:w="942"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B</w:t>
            </w:r>
            <w:r w:rsidRPr="007A77CC">
              <w:rPr>
                <w:rFonts w:asciiTheme="minorEastAsia" w:eastAsiaTheme="minorEastAsia" w:hAnsiTheme="minorEastAsia"/>
                <w:sz w:val="24"/>
                <w:szCs w:val="24"/>
              </w:rPr>
              <w:t>PR</w:t>
            </w:r>
          </w:p>
        </w:tc>
        <w:tc>
          <w:tcPr>
            <w:tcW w:w="936"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D</w:t>
            </w:r>
            <w:r w:rsidRPr="007A77CC">
              <w:rPr>
                <w:rFonts w:asciiTheme="minorEastAsia" w:eastAsiaTheme="minorEastAsia" w:hAnsiTheme="minorEastAsia"/>
                <w:sz w:val="24"/>
                <w:szCs w:val="24"/>
              </w:rPr>
              <w:t>MF</w:t>
            </w:r>
          </w:p>
        </w:tc>
        <w:tc>
          <w:tcPr>
            <w:tcW w:w="936"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N</w:t>
            </w:r>
            <w:r w:rsidRPr="007A77CC">
              <w:rPr>
                <w:rFonts w:asciiTheme="minorEastAsia" w:eastAsiaTheme="minorEastAsia" w:hAnsiTheme="minorEastAsia"/>
                <w:sz w:val="24"/>
                <w:szCs w:val="24"/>
              </w:rPr>
              <w:t>CF</w:t>
            </w:r>
          </w:p>
        </w:tc>
        <w:tc>
          <w:tcPr>
            <w:tcW w:w="942"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proofErr w:type="spellStart"/>
            <w:r w:rsidRPr="007A77CC">
              <w:rPr>
                <w:rFonts w:asciiTheme="minorEastAsia" w:eastAsiaTheme="minorEastAsia" w:hAnsiTheme="minorEastAsia" w:hint="eastAsia"/>
                <w:sz w:val="24"/>
                <w:szCs w:val="24"/>
              </w:rPr>
              <w:t>N</w:t>
            </w:r>
            <w:r w:rsidRPr="007A77CC">
              <w:rPr>
                <w:rFonts w:asciiTheme="minorEastAsia" w:eastAsiaTheme="minorEastAsia" w:hAnsiTheme="minorEastAsia"/>
                <w:sz w:val="24"/>
                <w:szCs w:val="24"/>
              </w:rPr>
              <w:t>euACF</w:t>
            </w:r>
            <w:proofErr w:type="spellEnd"/>
          </w:p>
        </w:tc>
        <w:tc>
          <w:tcPr>
            <w:tcW w:w="966" w:type="dxa"/>
            <w:tcBorders>
              <w:bottom w:val="single" w:sz="4" w:space="0" w:color="auto"/>
            </w:tcBorders>
            <w:vAlign w:val="center"/>
          </w:tcPr>
          <w:p w:rsidR="007A77CC" w:rsidRPr="007A77CC" w:rsidRDefault="007A77CC" w:rsidP="007A77CC">
            <w:pPr>
              <w:pStyle w:val="2"/>
              <w:spacing w:before="100" w:beforeAutospacing="1" w:after="100" w:afterAutospacing="1"/>
              <w:jc w:val="center"/>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O</w:t>
            </w:r>
            <w:r w:rsidRPr="007A77CC">
              <w:rPr>
                <w:rFonts w:asciiTheme="minorEastAsia" w:eastAsiaTheme="minorEastAsia" w:hAnsiTheme="minorEastAsia"/>
                <w:sz w:val="24"/>
                <w:szCs w:val="24"/>
              </w:rPr>
              <w:t>urs</w:t>
            </w:r>
          </w:p>
        </w:tc>
      </w:tr>
      <w:tr w:rsidR="00B678B9" w:rsidTr="00A355B2">
        <w:trPr>
          <w:jc w:val="center"/>
        </w:trPr>
        <w:tc>
          <w:tcPr>
            <w:tcW w:w="1184" w:type="dxa"/>
            <w:vMerge w:val="restart"/>
            <w:vAlign w:val="center"/>
          </w:tcPr>
          <w:p w:rsidR="007A77CC" w:rsidRPr="007A77CC" w:rsidRDefault="007A77CC" w:rsidP="00D013A7">
            <w:pPr>
              <w:pStyle w:val="2"/>
              <w:spacing w:before="100" w:beforeAutospacing="1" w:after="100" w:afterAutospacing="1"/>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M</w:t>
            </w:r>
            <w:r w:rsidR="002D1790">
              <w:rPr>
                <w:rFonts w:asciiTheme="minorEastAsia" w:eastAsiaTheme="minorEastAsia" w:hAnsiTheme="minorEastAsia"/>
                <w:sz w:val="24"/>
                <w:szCs w:val="24"/>
              </w:rPr>
              <w:t>L100K</w:t>
            </w:r>
          </w:p>
        </w:tc>
        <w:tc>
          <w:tcPr>
            <w:tcW w:w="1063" w:type="dxa"/>
            <w:tcBorders>
              <w:bottom w:val="nil"/>
            </w:tcBorders>
            <w:vAlign w:val="center"/>
          </w:tcPr>
          <w:p w:rsidR="007A77CC" w:rsidRDefault="007A77CC" w:rsidP="007A77CC">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R@5</w:t>
            </w:r>
          </w:p>
        </w:tc>
        <w:tc>
          <w:tcPr>
            <w:tcW w:w="1063" w:type="dxa"/>
            <w:tcBorders>
              <w:bottom w:val="nil"/>
            </w:tcBorders>
          </w:tcPr>
          <w:p w:rsidR="007A77CC" w:rsidRDefault="007A77CC"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.2831</w:t>
            </w:r>
          </w:p>
        </w:tc>
        <w:tc>
          <w:tcPr>
            <w:tcW w:w="1063"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.4072</w:t>
            </w:r>
          </w:p>
        </w:tc>
        <w:tc>
          <w:tcPr>
            <w:tcW w:w="936"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.4634</w:t>
            </w:r>
          </w:p>
        </w:tc>
        <w:tc>
          <w:tcPr>
            <w:tcW w:w="936"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.4698</w:t>
            </w:r>
          </w:p>
        </w:tc>
        <w:tc>
          <w:tcPr>
            <w:tcW w:w="942"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.4984</w:t>
            </w:r>
          </w:p>
        </w:tc>
        <w:tc>
          <w:tcPr>
            <w:tcW w:w="936"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.3483</w:t>
            </w:r>
          </w:p>
        </w:tc>
        <w:tc>
          <w:tcPr>
            <w:tcW w:w="936" w:type="dxa"/>
            <w:tcBorders>
              <w:bottom w:val="nil"/>
            </w:tcBorders>
          </w:tcPr>
          <w:p w:rsidR="007A77CC" w:rsidRDefault="00964452"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.4942</w:t>
            </w:r>
          </w:p>
        </w:tc>
        <w:tc>
          <w:tcPr>
            <w:tcW w:w="942" w:type="dxa"/>
            <w:tcBorders>
              <w:bottom w:val="nil"/>
            </w:tcBorders>
          </w:tcPr>
          <w:p w:rsidR="007A77CC" w:rsidRPr="00606EC0" w:rsidRDefault="00964452" w:rsidP="00D013A7">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.5097</w:t>
            </w:r>
          </w:p>
        </w:tc>
        <w:tc>
          <w:tcPr>
            <w:tcW w:w="966" w:type="dxa"/>
            <w:tcBorders>
              <w:bottom w:val="nil"/>
            </w:tcBorders>
          </w:tcPr>
          <w:p w:rsidR="007A77CC" w:rsidRDefault="00606EC0" w:rsidP="00D013A7">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.3648</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DCG@5</w:t>
            </w:r>
          </w:p>
        </w:tc>
        <w:tc>
          <w:tcPr>
            <w:tcW w:w="1063"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.1892</w:t>
            </w:r>
          </w:p>
        </w:tc>
        <w:tc>
          <w:tcPr>
            <w:tcW w:w="1063"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.2667</w:t>
            </w:r>
          </w:p>
        </w:tc>
        <w:tc>
          <w:tcPr>
            <w:tcW w:w="936"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.3021</w:t>
            </w:r>
          </w:p>
        </w:tc>
        <w:tc>
          <w:tcPr>
            <w:tcW w:w="936"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.3201</w:t>
            </w:r>
          </w:p>
        </w:tc>
        <w:tc>
          <w:tcPr>
            <w:tcW w:w="942"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.3315</w:t>
            </w:r>
          </w:p>
        </w:tc>
        <w:tc>
          <w:tcPr>
            <w:tcW w:w="936"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.2287</w:t>
            </w:r>
          </w:p>
        </w:tc>
        <w:tc>
          <w:tcPr>
            <w:tcW w:w="936" w:type="dxa"/>
            <w:tcBorders>
              <w:top w:val="nil"/>
              <w:bottom w:val="single" w:sz="4" w:space="0" w:color="auto"/>
            </w:tcBorders>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.3357</w:t>
            </w:r>
          </w:p>
        </w:tc>
        <w:tc>
          <w:tcPr>
            <w:tcW w:w="942" w:type="dxa"/>
            <w:tcBorders>
              <w:top w:val="nil"/>
              <w:bottom w:val="single" w:sz="4" w:space="0" w:color="auto"/>
            </w:tcBorders>
          </w:tcPr>
          <w:p w:rsidR="00964452" w:rsidRPr="00606EC0" w:rsidRDefault="00964452"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.3505</w:t>
            </w:r>
          </w:p>
        </w:tc>
        <w:tc>
          <w:tcPr>
            <w:tcW w:w="966" w:type="dxa"/>
            <w:tcBorders>
              <w:top w:val="nil"/>
              <w:bottom w:val="single" w:sz="4" w:space="0" w:color="auto"/>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.2351</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R@10</w:t>
            </w:r>
          </w:p>
        </w:tc>
        <w:tc>
          <w:tcPr>
            <w:tcW w:w="1063"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.3998</w:t>
            </w:r>
          </w:p>
        </w:tc>
        <w:tc>
          <w:tcPr>
            <w:tcW w:w="1063"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.5891</w:t>
            </w:r>
          </w:p>
        </w:tc>
        <w:tc>
          <w:tcPr>
            <w:tcW w:w="936"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.6437</w:t>
            </w:r>
          </w:p>
        </w:tc>
        <w:tc>
          <w:tcPr>
            <w:tcW w:w="936"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.6638</w:t>
            </w:r>
          </w:p>
        </w:tc>
        <w:tc>
          <w:tcPr>
            <w:tcW w:w="942" w:type="dxa"/>
            <w:tcBorders>
              <w:bottom w:val="nil"/>
            </w:tcBorders>
          </w:tcPr>
          <w:p w:rsidR="00964452" w:rsidRPr="00606EC0" w:rsidRDefault="00DD76B4"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.6914</w:t>
            </w:r>
          </w:p>
        </w:tc>
        <w:tc>
          <w:tcPr>
            <w:tcW w:w="936"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.4994</w:t>
            </w:r>
          </w:p>
        </w:tc>
        <w:tc>
          <w:tcPr>
            <w:tcW w:w="936"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.6766</w:t>
            </w:r>
          </w:p>
        </w:tc>
        <w:tc>
          <w:tcPr>
            <w:tcW w:w="942" w:type="dxa"/>
            <w:tcBorders>
              <w:bottom w:val="nil"/>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.6846</w:t>
            </w:r>
          </w:p>
        </w:tc>
        <w:tc>
          <w:tcPr>
            <w:tcW w:w="966" w:type="dxa"/>
            <w:tcBorders>
              <w:bottom w:val="nil"/>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.5483</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DCG@10</w:t>
            </w:r>
          </w:p>
        </w:tc>
        <w:tc>
          <w:tcPr>
            <w:tcW w:w="1063"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.2264</w:t>
            </w:r>
          </w:p>
        </w:tc>
        <w:tc>
          <w:tcPr>
            <w:tcW w:w="1063"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.3283</w:t>
            </w:r>
          </w:p>
        </w:tc>
        <w:tc>
          <w:tcPr>
            <w:tcW w:w="936"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.3605</w:t>
            </w:r>
          </w:p>
        </w:tc>
        <w:tc>
          <w:tcPr>
            <w:tcW w:w="936"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.3819</w:t>
            </w:r>
          </w:p>
        </w:tc>
        <w:tc>
          <w:tcPr>
            <w:tcW w:w="942"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.3933</w:t>
            </w:r>
          </w:p>
        </w:tc>
        <w:tc>
          <w:tcPr>
            <w:tcW w:w="936"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.2769</w:t>
            </w:r>
          </w:p>
        </w:tc>
        <w:tc>
          <w:tcPr>
            <w:tcW w:w="936" w:type="dxa"/>
            <w:tcBorders>
              <w:top w:val="nil"/>
              <w:bottom w:val="single" w:sz="4" w:space="0" w:color="auto"/>
            </w:tcBorders>
          </w:tcPr>
          <w:p w:rsidR="00964452" w:rsidRDefault="00DD76B4"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.3945</w:t>
            </w:r>
          </w:p>
        </w:tc>
        <w:tc>
          <w:tcPr>
            <w:tcW w:w="942" w:type="dxa"/>
            <w:tcBorders>
              <w:top w:val="nil"/>
              <w:bottom w:val="single" w:sz="4" w:space="0" w:color="auto"/>
            </w:tcBorders>
          </w:tcPr>
          <w:p w:rsidR="00964452" w:rsidRPr="00606EC0" w:rsidRDefault="00DD76B4"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.4068</w:t>
            </w:r>
          </w:p>
        </w:tc>
        <w:tc>
          <w:tcPr>
            <w:tcW w:w="966" w:type="dxa"/>
            <w:tcBorders>
              <w:top w:val="nil"/>
              <w:bottom w:val="single" w:sz="4" w:space="0" w:color="auto"/>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.2915</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R@15</w:t>
            </w:r>
          </w:p>
        </w:tc>
        <w:tc>
          <w:tcPr>
            <w:tcW w:w="1063"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b w:val="0"/>
                <w:sz w:val="24"/>
                <w:szCs w:val="24"/>
              </w:rPr>
              <w:t>0.5366</w:t>
            </w:r>
          </w:p>
        </w:tc>
        <w:tc>
          <w:tcPr>
            <w:tcW w:w="1063"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.7094</w:t>
            </w:r>
          </w:p>
        </w:tc>
        <w:tc>
          <w:tcPr>
            <w:tcW w:w="936"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.7338</w:t>
            </w:r>
          </w:p>
        </w:tc>
        <w:tc>
          <w:tcPr>
            <w:tcW w:w="936"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.7529</w:t>
            </w:r>
          </w:p>
        </w:tc>
        <w:tc>
          <w:tcPr>
            <w:tcW w:w="942"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.7741</w:t>
            </w:r>
          </w:p>
        </w:tc>
        <w:tc>
          <w:tcPr>
            <w:tcW w:w="936"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.5873</w:t>
            </w:r>
          </w:p>
        </w:tc>
        <w:tc>
          <w:tcPr>
            <w:tcW w:w="936" w:type="dxa"/>
            <w:tcBorders>
              <w:bottom w:val="nil"/>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.7635</w:t>
            </w:r>
          </w:p>
        </w:tc>
        <w:tc>
          <w:tcPr>
            <w:tcW w:w="942" w:type="dxa"/>
            <w:tcBorders>
              <w:bottom w:val="nil"/>
            </w:tcBorders>
          </w:tcPr>
          <w:p w:rsidR="00964452" w:rsidRPr="00606EC0" w:rsidRDefault="003B3BCE"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.7813</w:t>
            </w:r>
          </w:p>
        </w:tc>
        <w:tc>
          <w:tcPr>
            <w:tcW w:w="966" w:type="dxa"/>
            <w:tcBorders>
              <w:bottom w:val="nil"/>
            </w:tcBorders>
          </w:tcPr>
          <w:p w:rsidR="00964452" w:rsidRDefault="00606EC0" w:rsidP="00606EC0">
            <w:pPr>
              <w:pStyle w:val="2"/>
              <w:tabs>
                <w:tab w:val="left" w:pos="30"/>
              </w:tabs>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b w:val="0"/>
                <w:sz w:val="24"/>
                <w:szCs w:val="24"/>
              </w:rPr>
              <w:tab/>
              <w:t>0.6713</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DCG@15</w:t>
            </w:r>
          </w:p>
        </w:tc>
        <w:tc>
          <w:tcPr>
            <w:tcW w:w="1063"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.2624</w:t>
            </w:r>
          </w:p>
        </w:tc>
        <w:tc>
          <w:tcPr>
            <w:tcW w:w="1063"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.3576</w:t>
            </w:r>
          </w:p>
        </w:tc>
        <w:tc>
          <w:tcPr>
            <w:tcW w:w="936"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.3843</w:t>
            </w:r>
          </w:p>
        </w:tc>
        <w:tc>
          <w:tcPr>
            <w:tcW w:w="936"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.4056</w:t>
            </w:r>
          </w:p>
        </w:tc>
        <w:tc>
          <w:tcPr>
            <w:tcW w:w="942"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.4149</w:t>
            </w:r>
          </w:p>
        </w:tc>
        <w:tc>
          <w:tcPr>
            <w:tcW w:w="936"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.3002</w:t>
            </w:r>
          </w:p>
        </w:tc>
        <w:tc>
          <w:tcPr>
            <w:tcW w:w="936" w:type="dxa"/>
            <w:tcBorders>
              <w:top w:val="nil"/>
              <w:bottom w:val="single" w:sz="4" w:space="0" w:color="auto"/>
            </w:tcBorders>
          </w:tcPr>
          <w:p w:rsidR="00964452" w:rsidRDefault="003B3BCE"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.4175</w:t>
            </w:r>
          </w:p>
        </w:tc>
        <w:tc>
          <w:tcPr>
            <w:tcW w:w="942" w:type="dxa"/>
            <w:tcBorders>
              <w:top w:val="nil"/>
              <w:bottom w:val="single" w:sz="4" w:space="0" w:color="auto"/>
            </w:tcBorders>
          </w:tcPr>
          <w:p w:rsidR="00964452" w:rsidRPr="00606EC0" w:rsidRDefault="003B3BCE"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.3844</w:t>
            </w:r>
          </w:p>
        </w:tc>
        <w:tc>
          <w:tcPr>
            <w:tcW w:w="966" w:type="dxa"/>
            <w:tcBorders>
              <w:top w:val="nil"/>
              <w:bottom w:val="single" w:sz="4" w:space="0" w:color="auto"/>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.3249</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R@20</w:t>
            </w:r>
          </w:p>
        </w:tc>
        <w:tc>
          <w:tcPr>
            <w:tcW w:w="1063"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.6225</w:t>
            </w:r>
          </w:p>
        </w:tc>
        <w:tc>
          <w:tcPr>
            <w:tcW w:w="1063"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.7656</w:t>
            </w:r>
          </w:p>
        </w:tc>
        <w:tc>
          <w:tcPr>
            <w:tcW w:w="936"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.8144</w:t>
            </w:r>
          </w:p>
        </w:tc>
        <w:tc>
          <w:tcPr>
            <w:tcW w:w="936"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.8155</w:t>
            </w:r>
          </w:p>
        </w:tc>
        <w:tc>
          <w:tcPr>
            <w:tcW w:w="942"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.8388</w:t>
            </w:r>
          </w:p>
        </w:tc>
        <w:tc>
          <w:tcPr>
            <w:tcW w:w="936" w:type="dxa"/>
            <w:tcBorders>
              <w:bottom w:val="nil"/>
            </w:tcBorders>
          </w:tcPr>
          <w:p w:rsidR="00964452" w:rsidRDefault="00A62DB5"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.6519</w:t>
            </w:r>
          </w:p>
        </w:tc>
        <w:tc>
          <w:tcPr>
            <w:tcW w:w="936" w:type="dxa"/>
            <w:tcBorders>
              <w:bottom w:val="nil"/>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.8324</w:t>
            </w:r>
          </w:p>
        </w:tc>
        <w:tc>
          <w:tcPr>
            <w:tcW w:w="942" w:type="dxa"/>
            <w:tcBorders>
              <w:bottom w:val="nil"/>
            </w:tcBorders>
          </w:tcPr>
          <w:p w:rsidR="00964452" w:rsidRPr="00606EC0" w:rsidRDefault="00EE4D5B"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.8464</w:t>
            </w:r>
          </w:p>
        </w:tc>
        <w:tc>
          <w:tcPr>
            <w:tcW w:w="966" w:type="dxa"/>
            <w:tcBorders>
              <w:bottom w:val="nil"/>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.7572</w:t>
            </w:r>
          </w:p>
        </w:tc>
      </w:tr>
      <w:tr w:rsidR="00B678B9" w:rsidTr="00A355B2">
        <w:trPr>
          <w:jc w:val="center"/>
        </w:trPr>
        <w:tc>
          <w:tcPr>
            <w:tcW w:w="1184" w:type="dxa"/>
            <w:vMerge/>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DCG@20</w:t>
            </w:r>
          </w:p>
        </w:tc>
        <w:tc>
          <w:tcPr>
            <w:tcW w:w="1063"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.2826</w:t>
            </w:r>
          </w:p>
        </w:tc>
        <w:tc>
          <w:tcPr>
            <w:tcW w:w="1063"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.3708</w:t>
            </w:r>
          </w:p>
        </w:tc>
        <w:tc>
          <w:tcPr>
            <w:tcW w:w="936"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.4034</w:t>
            </w:r>
          </w:p>
        </w:tc>
        <w:tc>
          <w:tcPr>
            <w:tcW w:w="936"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.4204</w:t>
            </w:r>
          </w:p>
        </w:tc>
        <w:tc>
          <w:tcPr>
            <w:tcW w:w="942"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.4302</w:t>
            </w:r>
          </w:p>
        </w:tc>
        <w:tc>
          <w:tcPr>
            <w:tcW w:w="936"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.3151</w:t>
            </w:r>
          </w:p>
        </w:tc>
        <w:tc>
          <w:tcPr>
            <w:tcW w:w="936" w:type="dxa"/>
            <w:tcBorders>
              <w:top w:val="nil"/>
              <w:bottom w:val="single" w:sz="4" w:space="0" w:color="auto"/>
            </w:tcBorders>
          </w:tcPr>
          <w:p w:rsidR="00964452" w:rsidRDefault="00EE4D5B"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.4338</w:t>
            </w:r>
          </w:p>
        </w:tc>
        <w:tc>
          <w:tcPr>
            <w:tcW w:w="942" w:type="dxa"/>
            <w:tcBorders>
              <w:top w:val="nil"/>
              <w:bottom w:val="single" w:sz="4" w:space="0" w:color="auto"/>
            </w:tcBorders>
          </w:tcPr>
          <w:p w:rsidR="00964452" w:rsidRPr="00606EC0" w:rsidRDefault="00EE4D5B" w:rsidP="00964452">
            <w:pPr>
              <w:pStyle w:val="2"/>
              <w:spacing w:before="100" w:beforeAutospacing="1" w:after="100" w:afterAutospacing="1"/>
              <w:rPr>
                <w:rFonts w:asciiTheme="minorEastAsia" w:eastAsiaTheme="minorEastAsia" w:hAnsiTheme="minorEastAsia"/>
                <w:sz w:val="24"/>
                <w:szCs w:val="24"/>
              </w:rPr>
            </w:pPr>
            <w:r w:rsidRPr="00606EC0">
              <w:rPr>
                <w:rFonts w:asciiTheme="minorEastAsia" w:eastAsiaTheme="minorEastAsia" w:hAnsiTheme="minorEastAsia" w:hint="eastAsia"/>
                <w:sz w:val="24"/>
                <w:szCs w:val="24"/>
              </w:rPr>
              <w:t>0</w:t>
            </w:r>
            <w:r w:rsidRPr="00606EC0">
              <w:rPr>
                <w:rFonts w:asciiTheme="minorEastAsia" w:eastAsiaTheme="minorEastAsia" w:hAnsiTheme="minorEastAsia"/>
                <w:sz w:val="24"/>
                <w:szCs w:val="24"/>
              </w:rPr>
              <w:t>.4002</w:t>
            </w:r>
          </w:p>
        </w:tc>
        <w:tc>
          <w:tcPr>
            <w:tcW w:w="966" w:type="dxa"/>
            <w:tcBorders>
              <w:top w:val="nil"/>
              <w:bottom w:val="single" w:sz="4" w:space="0" w:color="auto"/>
            </w:tcBorders>
          </w:tcPr>
          <w:p w:rsidR="00964452" w:rsidRDefault="00606EC0"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.3442</w:t>
            </w:r>
          </w:p>
        </w:tc>
      </w:tr>
      <w:tr w:rsidR="00B678B9" w:rsidTr="00A355B2">
        <w:trPr>
          <w:jc w:val="center"/>
        </w:trPr>
        <w:tc>
          <w:tcPr>
            <w:tcW w:w="1184" w:type="dxa"/>
            <w:vMerge w:val="restart"/>
            <w:vAlign w:val="center"/>
          </w:tcPr>
          <w:p w:rsidR="00964452" w:rsidRPr="007A77CC" w:rsidRDefault="00964452" w:rsidP="00964452">
            <w:pPr>
              <w:pStyle w:val="2"/>
              <w:spacing w:before="100" w:beforeAutospacing="1" w:after="100" w:afterAutospacing="1"/>
              <w:rPr>
                <w:rFonts w:asciiTheme="minorEastAsia" w:eastAsiaTheme="minorEastAsia" w:hAnsiTheme="minorEastAsia"/>
                <w:sz w:val="24"/>
                <w:szCs w:val="24"/>
              </w:rPr>
            </w:pPr>
            <w:r w:rsidRPr="007A77CC">
              <w:rPr>
                <w:rFonts w:asciiTheme="minorEastAsia" w:eastAsiaTheme="minorEastAsia" w:hAnsiTheme="minorEastAsia" w:hint="eastAsia"/>
                <w:sz w:val="24"/>
                <w:szCs w:val="24"/>
              </w:rPr>
              <w:t>A</w:t>
            </w:r>
            <w:r w:rsidRPr="007A77CC">
              <w:rPr>
                <w:rFonts w:asciiTheme="minorEastAsia" w:eastAsiaTheme="minorEastAsia" w:hAnsiTheme="minorEastAsia"/>
                <w:sz w:val="24"/>
                <w:szCs w:val="24"/>
              </w:rPr>
              <w:t>mazon</w:t>
            </w: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R@5</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.2412</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.1897</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.3027</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.3063</w:t>
            </w:r>
          </w:p>
        </w:tc>
        <w:tc>
          <w:tcPr>
            <w:tcW w:w="942"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.3296</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.2693</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.3117</w:t>
            </w:r>
          </w:p>
        </w:tc>
        <w:tc>
          <w:tcPr>
            <w:tcW w:w="942"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.3216</w:t>
            </w:r>
          </w:p>
        </w:tc>
        <w:tc>
          <w:tcPr>
            <w:tcW w:w="966" w:type="dxa"/>
            <w:tcBorders>
              <w:bottom w:val="nil"/>
            </w:tcBorders>
          </w:tcPr>
          <w:p w:rsidR="00964452" w:rsidRPr="00EC1F7F" w:rsidRDefault="00F02546"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.3395</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DCG@5</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.1642</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.1279</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.2068</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.2049</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.2254</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.1848</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.2141</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.2232</w:t>
            </w:r>
          </w:p>
        </w:tc>
        <w:tc>
          <w:tcPr>
            <w:tcW w:w="966" w:type="dxa"/>
            <w:tcBorders>
              <w:top w:val="nil"/>
              <w:bottom w:val="single" w:sz="4" w:space="0" w:color="auto"/>
            </w:tcBorders>
          </w:tcPr>
          <w:p w:rsidR="00964452" w:rsidRPr="00EC1F7F" w:rsidRDefault="00F02546"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sz w:val="24"/>
                <w:szCs w:val="24"/>
              </w:rPr>
              <w:t>0.</w:t>
            </w:r>
            <w:r w:rsidRPr="00EC1F7F">
              <w:rPr>
                <w:rFonts w:asciiTheme="minorEastAsia" w:eastAsiaTheme="minorEastAsia" w:hAnsiTheme="minorEastAsia" w:hint="eastAsia"/>
                <w:sz w:val="24"/>
                <w:szCs w:val="24"/>
              </w:rPr>
              <w:t>2</w:t>
            </w:r>
            <w:r w:rsidRPr="00EC1F7F">
              <w:rPr>
                <w:rFonts w:asciiTheme="minorEastAsia" w:eastAsiaTheme="minorEastAsia" w:hAnsiTheme="minorEastAsia"/>
                <w:sz w:val="24"/>
                <w:szCs w:val="24"/>
              </w:rPr>
              <w:t>472</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R@10</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.3576</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.3126</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.4278</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.4287</w:t>
            </w:r>
          </w:p>
        </w:tc>
        <w:tc>
          <w:tcPr>
            <w:tcW w:w="942"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.4657</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.3715</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.4309</w:t>
            </w:r>
          </w:p>
        </w:tc>
        <w:tc>
          <w:tcPr>
            <w:tcW w:w="942" w:type="dxa"/>
            <w:tcBorders>
              <w:bottom w:val="nil"/>
            </w:tcBorders>
          </w:tcPr>
          <w:p w:rsidR="00964452" w:rsidRPr="00EC1F7F" w:rsidRDefault="00ED3431"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.4686</w:t>
            </w:r>
          </w:p>
        </w:tc>
        <w:tc>
          <w:tcPr>
            <w:tcW w:w="966" w:type="dxa"/>
            <w:tcBorders>
              <w:bottom w:val="nil"/>
            </w:tcBorders>
          </w:tcPr>
          <w:p w:rsidR="00964452" w:rsidRDefault="00F02546"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.4613</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DCG@10</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.2016</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.1672</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.2471</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.2441</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.2693</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.2179</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.2524</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.2683</w:t>
            </w:r>
          </w:p>
        </w:tc>
        <w:tc>
          <w:tcPr>
            <w:tcW w:w="966" w:type="dxa"/>
            <w:tcBorders>
              <w:top w:val="nil"/>
              <w:bottom w:val="single" w:sz="4" w:space="0" w:color="auto"/>
            </w:tcBorders>
          </w:tcPr>
          <w:p w:rsidR="00964452" w:rsidRPr="00EC1F7F" w:rsidRDefault="00F02546"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.2863</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R@15</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.4408</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.3901</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.5054</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.5065</w:t>
            </w:r>
          </w:p>
        </w:tc>
        <w:tc>
          <w:tcPr>
            <w:tcW w:w="942"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.5467</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.4328</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.5258</w:t>
            </w:r>
          </w:p>
        </w:tc>
        <w:tc>
          <w:tcPr>
            <w:tcW w:w="942" w:type="dxa"/>
            <w:tcBorders>
              <w:bottom w:val="nil"/>
            </w:tcBorders>
          </w:tcPr>
          <w:p w:rsidR="00964452" w:rsidRPr="00EC1F7F" w:rsidRDefault="00ED3431"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.5591</w:t>
            </w:r>
          </w:p>
        </w:tc>
        <w:tc>
          <w:tcPr>
            <w:tcW w:w="966" w:type="dxa"/>
            <w:tcBorders>
              <w:bottom w:val="nil"/>
            </w:tcBorders>
          </w:tcPr>
          <w:p w:rsidR="00964452" w:rsidRDefault="00F02546"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.5298</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top w:val="nil"/>
              <w:bottom w:val="single" w:sz="4" w:space="0" w:color="auto"/>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DCG@15</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.2236</w:t>
            </w:r>
          </w:p>
        </w:tc>
        <w:tc>
          <w:tcPr>
            <w:tcW w:w="1063"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.1877</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.2676</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.2647</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.2908</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.2332</w:t>
            </w:r>
          </w:p>
        </w:tc>
        <w:tc>
          <w:tcPr>
            <w:tcW w:w="936"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.2774</w:t>
            </w:r>
          </w:p>
        </w:tc>
        <w:tc>
          <w:tcPr>
            <w:tcW w:w="942" w:type="dxa"/>
            <w:tcBorders>
              <w:top w:val="nil"/>
              <w:bottom w:val="single" w:sz="4" w:space="0" w:color="auto"/>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.2924</w:t>
            </w:r>
          </w:p>
        </w:tc>
        <w:tc>
          <w:tcPr>
            <w:tcW w:w="966" w:type="dxa"/>
            <w:tcBorders>
              <w:top w:val="nil"/>
              <w:bottom w:val="single" w:sz="4" w:space="0" w:color="auto"/>
            </w:tcBorders>
          </w:tcPr>
          <w:p w:rsidR="00964452" w:rsidRPr="00EC1F7F" w:rsidRDefault="00F02546"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.3045</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bottom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H</w:t>
            </w:r>
            <w:r>
              <w:rPr>
                <w:rFonts w:asciiTheme="minorEastAsia" w:eastAsiaTheme="minorEastAsia" w:hAnsiTheme="minorEastAsia"/>
                <w:b w:val="0"/>
                <w:sz w:val="24"/>
                <w:szCs w:val="24"/>
              </w:rPr>
              <w:t>R@20</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.4997</w:t>
            </w:r>
          </w:p>
        </w:tc>
        <w:tc>
          <w:tcPr>
            <w:tcW w:w="1063"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.4431</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.5680</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.5702</w:t>
            </w:r>
          </w:p>
        </w:tc>
        <w:tc>
          <w:tcPr>
            <w:tcW w:w="942"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.6141</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.4850</w:t>
            </w:r>
          </w:p>
        </w:tc>
        <w:tc>
          <w:tcPr>
            <w:tcW w:w="936" w:type="dxa"/>
            <w:tcBorders>
              <w:bottom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.5897</w:t>
            </w:r>
          </w:p>
        </w:tc>
        <w:tc>
          <w:tcPr>
            <w:tcW w:w="942" w:type="dxa"/>
            <w:tcBorders>
              <w:bottom w:val="nil"/>
            </w:tcBorders>
          </w:tcPr>
          <w:p w:rsidR="00964452" w:rsidRPr="00EC1F7F" w:rsidRDefault="00ED3431"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.6257</w:t>
            </w:r>
          </w:p>
        </w:tc>
        <w:tc>
          <w:tcPr>
            <w:tcW w:w="966" w:type="dxa"/>
            <w:tcBorders>
              <w:bottom w:val="nil"/>
            </w:tcBorders>
          </w:tcPr>
          <w:p w:rsidR="00964452" w:rsidRDefault="00F02546"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.5895</w:t>
            </w:r>
          </w:p>
        </w:tc>
      </w:tr>
      <w:tr w:rsidR="00B678B9" w:rsidTr="00A355B2">
        <w:trPr>
          <w:jc w:val="center"/>
        </w:trPr>
        <w:tc>
          <w:tcPr>
            <w:tcW w:w="1184" w:type="dxa"/>
            <w:vMerge/>
          </w:tcPr>
          <w:p w:rsidR="00964452" w:rsidRDefault="00964452" w:rsidP="00964452">
            <w:pPr>
              <w:pStyle w:val="2"/>
              <w:spacing w:before="100" w:beforeAutospacing="1" w:after="100" w:afterAutospacing="1"/>
              <w:rPr>
                <w:rFonts w:asciiTheme="minorEastAsia" w:eastAsiaTheme="minorEastAsia" w:hAnsiTheme="minorEastAsia"/>
                <w:b w:val="0"/>
                <w:sz w:val="24"/>
                <w:szCs w:val="24"/>
              </w:rPr>
            </w:pPr>
          </w:p>
        </w:tc>
        <w:tc>
          <w:tcPr>
            <w:tcW w:w="1063" w:type="dxa"/>
            <w:tcBorders>
              <w:top w:val="nil"/>
            </w:tcBorders>
            <w:vAlign w:val="center"/>
          </w:tcPr>
          <w:p w:rsidR="00964452" w:rsidRDefault="00964452" w:rsidP="00964452">
            <w:pPr>
              <w:pStyle w:val="2"/>
              <w:spacing w:before="100" w:beforeAutospacing="1" w:after="100" w:afterAutospacing="1"/>
              <w:jc w:val="center"/>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N</w:t>
            </w:r>
            <w:r>
              <w:rPr>
                <w:rFonts w:asciiTheme="minorEastAsia" w:eastAsiaTheme="minorEastAsia" w:hAnsiTheme="minorEastAsia"/>
                <w:b w:val="0"/>
                <w:sz w:val="24"/>
                <w:szCs w:val="24"/>
              </w:rPr>
              <w:t>DCG@20</w:t>
            </w:r>
          </w:p>
        </w:tc>
        <w:tc>
          <w:tcPr>
            <w:tcW w:w="1063"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.2375</w:t>
            </w:r>
          </w:p>
        </w:tc>
        <w:tc>
          <w:tcPr>
            <w:tcW w:w="1063"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.2002</w:t>
            </w:r>
          </w:p>
        </w:tc>
        <w:tc>
          <w:tcPr>
            <w:tcW w:w="936"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.2824</w:t>
            </w:r>
          </w:p>
        </w:tc>
        <w:tc>
          <w:tcPr>
            <w:tcW w:w="936"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.2797</w:t>
            </w:r>
          </w:p>
        </w:tc>
        <w:tc>
          <w:tcPr>
            <w:tcW w:w="942"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.3067</w:t>
            </w:r>
          </w:p>
        </w:tc>
        <w:tc>
          <w:tcPr>
            <w:tcW w:w="936"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.2458</w:t>
            </w:r>
          </w:p>
        </w:tc>
        <w:tc>
          <w:tcPr>
            <w:tcW w:w="936"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.2925</w:t>
            </w:r>
          </w:p>
        </w:tc>
        <w:tc>
          <w:tcPr>
            <w:tcW w:w="942" w:type="dxa"/>
            <w:tcBorders>
              <w:top w:val="nil"/>
            </w:tcBorders>
          </w:tcPr>
          <w:p w:rsidR="00964452" w:rsidRDefault="00ED3431" w:rsidP="00964452">
            <w:pPr>
              <w:pStyle w:val="2"/>
              <w:spacing w:before="100" w:beforeAutospacing="1" w:after="100" w:afterAutospacing="1"/>
              <w:rPr>
                <w:rFonts w:asciiTheme="minorEastAsia" w:eastAsiaTheme="minorEastAsia" w:hAnsiTheme="minorEastAsia"/>
                <w:b w:val="0"/>
                <w:sz w:val="24"/>
                <w:szCs w:val="24"/>
              </w:rPr>
            </w:pPr>
            <w:r>
              <w:rPr>
                <w:rFonts w:asciiTheme="minorEastAsia" w:eastAsiaTheme="minorEastAsia" w:hAnsiTheme="minorEastAsia" w:hint="eastAsia"/>
                <w:b w:val="0"/>
                <w:sz w:val="24"/>
                <w:szCs w:val="24"/>
              </w:rPr>
              <w:t>0</w:t>
            </w:r>
            <w:r>
              <w:rPr>
                <w:rFonts w:asciiTheme="minorEastAsia" w:eastAsiaTheme="minorEastAsia" w:hAnsiTheme="minorEastAsia"/>
                <w:b w:val="0"/>
                <w:sz w:val="24"/>
                <w:szCs w:val="24"/>
              </w:rPr>
              <w:t>.3080</w:t>
            </w:r>
          </w:p>
        </w:tc>
        <w:tc>
          <w:tcPr>
            <w:tcW w:w="966" w:type="dxa"/>
            <w:tcBorders>
              <w:top w:val="nil"/>
            </w:tcBorders>
          </w:tcPr>
          <w:p w:rsidR="00964452" w:rsidRPr="00EC1F7F" w:rsidRDefault="00F02546" w:rsidP="00964452">
            <w:pPr>
              <w:pStyle w:val="2"/>
              <w:spacing w:before="100" w:beforeAutospacing="1" w:after="100" w:afterAutospacing="1"/>
              <w:rPr>
                <w:rFonts w:asciiTheme="minorEastAsia" w:eastAsiaTheme="minorEastAsia" w:hAnsiTheme="minorEastAsia"/>
                <w:sz w:val="24"/>
                <w:szCs w:val="24"/>
              </w:rPr>
            </w:pPr>
            <w:r w:rsidRPr="00EC1F7F">
              <w:rPr>
                <w:rFonts w:asciiTheme="minorEastAsia" w:eastAsiaTheme="minorEastAsia" w:hAnsiTheme="minorEastAsia" w:hint="eastAsia"/>
                <w:sz w:val="24"/>
                <w:szCs w:val="24"/>
              </w:rPr>
              <w:t>0</w:t>
            </w:r>
            <w:r w:rsidRPr="00EC1F7F">
              <w:rPr>
                <w:rFonts w:asciiTheme="minorEastAsia" w:eastAsiaTheme="minorEastAsia" w:hAnsiTheme="minorEastAsia"/>
                <w:sz w:val="24"/>
                <w:szCs w:val="24"/>
              </w:rPr>
              <w:t>.3186</w:t>
            </w:r>
          </w:p>
        </w:tc>
      </w:tr>
    </w:tbl>
    <w:p w:rsidR="007A77CC" w:rsidRPr="00A355B2" w:rsidRDefault="00F02546" w:rsidP="00A355B2">
      <w:r w:rsidRPr="00A355B2">
        <w:rPr>
          <w:rFonts w:hint="eastAsia"/>
        </w:rPr>
        <w:t>表</w:t>
      </w:r>
      <w:r w:rsidRPr="00A355B2">
        <w:rPr>
          <w:rFonts w:hint="eastAsia"/>
        </w:rPr>
        <w:t>4-</w:t>
      </w:r>
      <w:r w:rsidRPr="00A355B2">
        <w:t xml:space="preserve">3 </w:t>
      </w:r>
      <w:r w:rsidRPr="00A355B2">
        <w:rPr>
          <w:rFonts w:hint="eastAsia"/>
        </w:rPr>
        <w:t>不同方法的</w:t>
      </w:r>
      <w:r w:rsidRPr="00A355B2">
        <w:rPr>
          <w:rFonts w:hint="eastAsia"/>
        </w:rPr>
        <w:t>HR@K</w:t>
      </w:r>
      <w:r w:rsidRPr="00A355B2">
        <w:rPr>
          <w:rFonts w:hint="eastAsia"/>
        </w:rPr>
        <w:t>和</w:t>
      </w:r>
      <w:r w:rsidRPr="00A355B2">
        <w:rPr>
          <w:rFonts w:hint="eastAsia"/>
        </w:rPr>
        <w:t>NDCG@K</w:t>
      </w:r>
      <w:r w:rsidRPr="00A355B2">
        <w:rPr>
          <w:rFonts w:hint="eastAsia"/>
        </w:rPr>
        <w:t>指标对比</w:t>
      </w:r>
    </w:p>
    <w:p w:rsidR="00A355B2" w:rsidRDefault="00A355B2" w:rsidP="00A355B2"/>
    <w:p w:rsidR="00A77DD2" w:rsidRDefault="007A77CC" w:rsidP="00A355B2">
      <w:r w:rsidRPr="007A77CC">
        <w:rPr>
          <w:rFonts w:hint="eastAsia"/>
        </w:rPr>
        <w:t>表</w:t>
      </w:r>
      <w:r w:rsidR="00A77DD2">
        <w:t>4-3</w:t>
      </w:r>
      <w:r w:rsidR="00A77DD2">
        <w:rPr>
          <w:rFonts w:hint="eastAsia"/>
        </w:rPr>
        <w:t>展示了</w:t>
      </w:r>
      <w:r w:rsidRPr="007A77CC">
        <w:rPr>
          <w:rFonts w:hint="eastAsia"/>
        </w:rPr>
        <w:t>不同方法的实验结果。可以看出，</w:t>
      </w:r>
      <w:r w:rsidR="00A77DD2">
        <w:rPr>
          <w:rFonts w:hint="eastAsia"/>
        </w:rPr>
        <w:t>本文所提模型并非在所有数据集和指标上都能达到最佳性能。具体地，相比较</w:t>
      </w:r>
      <w:r w:rsidR="00A77DD2">
        <w:rPr>
          <w:rFonts w:hint="eastAsia"/>
        </w:rPr>
        <w:t>Amazon</w:t>
      </w:r>
      <w:r w:rsidR="00A77DD2">
        <w:rPr>
          <w:rFonts w:hint="eastAsia"/>
        </w:rPr>
        <w:t>数据集，</w:t>
      </w:r>
      <w:r w:rsidR="00A77DD2">
        <w:rPr>
          <w:rFonts w:hint="eastAsia"/>
        </w:rPr>
        <w:t>ML</w:t>
      </w:r>
      <w:r w:rsidR="00A77DD2">
        <w:t>100</w:t>
      </w:r>
      <w:r w:rsidR="002D1790">
        <w:t>K</w:t>
      </w:r>
      <w:r w:rsidR="00A77DD2">
        <w:rPr>
          <w:rFonts w:hint="eastAsia"/>
        </w:rPr>
        <w:t>数据</w:t>
      </w:r>
      <w:proofErr w:type="gramStart"/>
      <w:r w:rsidR="00A77DD2">
        <w:rPr>
          <w:rFonts w:hint="eastAsia"/>
        </w:rPr>
        <w:t>集更加</w:t>
      </w:r>
      <w:proofErr w:type="gramEnd"/>
      <w:r w:rsidR="00A77DD2">
        <w:rPr>
          <w:rFonts w:hint="eastAsia"/>
        </w:rPr>
        <w:t>稠密，评分信息较多。因其数据特点，</w:t>
      </w:r>
      <w:r w:rsidR="00A77DD2">
        <w:rPr>
          <w:rFonts w:hint="eastAsia"/>
        </w:rPr>
        <w:t>baselines</w:t>
      </w:r>
      <w:r w:rsidR="00A77DD2">
        <w:rPr>
          <w:rFonts w:hint="eastAsia"/>
        </w:rPr>
        <w:t>中基于评分信息的方法都有较好的表现</w:t>
      </w:r>
    </w:p>
    <w:p w:rsidR="00D013A7" w:rsidRPr="007A77CC" w:rsidRDefault="007A77CC" w:rsidP="00A355B2">
      <w:proofErr w:type="spellStart"/>
      <w:r w:rsidRPr="007A77CC">
        <w:rPr>
          <w:rFonts w:hint="eastAsia"/>
        </w:rPr>
        <w:t>NeuACF</w:t>
      </w:r>
      <w:proofErr w:type="spellEnd"/>
      <w:r w:rsidRPr="007A77CC">
        <w:rPr>
          <w:rFonts w:hint="eastAsia"/>
        </w:rPr>
        <w:t>几乎在所有数据集和标准上都达到了最佳性能。</w:t>
      </w:r>
      <w:r w:rsidRPr="007A77CC">
        <w:rPr>
          <w:rFonts w:hint="eastAsia"/>
        </w:rPr>
        <w:t xml:space="preserve"> </w:t>
      </w:r>
      <w:r w:rsidRPr="007A77CC">
        <w:rPr>
          <w:rFonts w:hint="eastAsia"/>
        </w:rPr>
        <w:t>作为具有神经网络的最新模型，</w:t>
      </w:r>
      <w:proofErr w:type="spellStart"/>
      <w:r w:rsidRPr="007A77CC">
        <w:rPr>
          <w:rFonts w:hint="eastAsia"/>
        </w:rPr>
        <w:t>NeuMF</w:t>
      </w:r>
      <w:proofErr w:type="spellEnd"/>
      <w:r w:rsidRPr="007A77CC">
        <w:rPr>
          <w:rFonts w:hint="eastAsia"/>
        </w:rPr>
        <w:t>在大多数情况下也表现良好，而</w:t>
      </w:r>
      <w:proofErr w:type="spellStart"/>
      <w:r w:rsidRPr="007A77CC">
        <w:rPr>
          <w:rFonts w:hint="eastAsia"/>
        </w:rPr>
        <w:t>NeuACF</w:t>
      </w:r>
      <w:proofErr w:type="spellEnd"/>
      <w:r w:rsidRPr="007A77CC">
        <w:rPr>
          <w:rFonts w:hint="eastAsia"/>
        </w:rPr>
        <w:t>在几乎所有情况下都始终优于</w:t>
      </w:r>
      <w:proofErr w:type="spellStart"/>
      <w:r w:rsidRPr="007A77CC">
        <w:rPr>
          <w:rFonts w:hint="eastAsia"/>
        </w:rPr>
        <w:t>NeuMF</w:t>
      </w:r>
      <w:proofErr w:type="spellEnd"/>
      <w:r w:rsidRPr="007A77CC">
        <w:rPr>
          <w:rFonts w:hint="eastAsia"/>
        </w:rPr>
        <w:t>，只有一个例外。</w:t>
      </w:r>
      <w:r w:rsidRPr="007A77CC">
        <w:rPr>
          <w:rFonts w:hint="eastAsia"/>
        </w:rPr>
        <w:t xml:space="preserve"> </w:t>
      </w:r>
      <w:r w:rsidRPr="007A77CC">
        <w:rPr>
          <w:rFonts w:hint="eastAsia"/>
        </w:rPr>
        <w:t>我们认为原因在于</w:t>
      </w:r>
      <w:proofErr w:type="spellStart"/>
      <w:r w:rsidRPr="007A77CC">
        <w:rPr>
          <w:rFonts w:hint="eastAsia"/>
        </w:rPr>
        <w:t>NeuACF</w:t>
      </w:r>
      <w:proofErr w:type="spellEnd"/>
      <w:r w:rsidRPr="007A77CC">
        <w:rPr>
          <w:rFonts w:hint="eastAsia"/>
        </w:rPr>
        <w:t>学到的潜在因素的多个方面提供了用户和项目的更多整体特征。</w:t>
      </w:r>
      <w:r w:rsidRPr="007A77CC">
        <w:rPr>
          <w:rFonts w:hint="eastAsia"/>
        </w:rPr>
        <w:t xml:space="preserve"> </w:t>
      </w:r>
      <w:r w:rsidRPr="007A77CC">
        <w:rPr>
          <w:rFonts w:hint="eastAsia"/>
        </w:rPr>
        <w:t>虽然</w:t>
      </w:r>
      <w:proofErr w:type="spellStart"/>
      <w:r w:rsidRPr="007A77CC">
        <w:rPr>
          <w:rFonts w:hint="eastAsia"/>
        </w:rPr>
        <w:t>FMGals</w:t>
      </w:r>
      <w:proofErr w:type="spellEnd"/>
      <w:r w:rsidRPr="007A77CC">
        <w:rPr>
          <w:rFonts w:hint="eastAsia"/>
        </w:rPr>
        <w:t>利用与</w:t>
      </w:r>
      <w:proofErr w:type="spellStart"/>
      <w:r w:rsidRPr="007A77CC">
        <w:rPr>
          <w:rFonts w:hint="eastAsia"/>
        </w:rPr>
        <w:t>NeuACF</w:t>
      </w:r>
      <w:proofErr w:type="spellEnd"/>
      <w:r w:rsidRPr="007A77CC">
        <w:rPr>
          <w:rFonts w:hint="eastAsia"/>
        </w:rPr>
        <w:t>相同的特征，</w:t>
      </w:r>
      <w:proofErr w:type="spellStart"/>
      <w:r w:rsidRPr="007A77CC">
        <w:rPr>
          <w:rFonts w:hint="eastAsia"/>
        </w:rPr>
        <w:t>NeuACF</w:t>
      </w:r>
      <w:proofErr w:type="spellEnd"/>
      <w:r w:rsidRPr="007A77CC">
        <w:rPr>
          <w:rFonts w:hint="eastAsia"/>
        </w:rPr>
        <w:t>的更好性能意味着</w:t>
      </w:r>
      <w:proofErr w:type="spellStart"/>
      <w:r w:rsidRPr="007A77CC">
        <w:rPr>
          <w:rFonts w:hint="eastAsia"/>
        </w:rPr>
        <w:t>NeuACF</w:t>
      </w:r>
      <w:proofErr w:type="spellEnd"/>
      <w:r w:rsidRPr="007A77CC">
        <w:rPr>
          <w:rFonts w:hint="eastAsia"/>
        </w:rPr>
        <w:t>中的深度神经网络可能比</w:t>
      </w:r>
      <w:r w:rsidRPr="007A77CC">
        <w:rPr>
          <w:rFonts w:hint="eastAsia"/>
        </w:rPr>
        <w:t>FMG</w:t>
      </w:r>
      <w:r w:rsidRPr="007A77CC">
        <w:rPr>
          <w:rFonts w:hint="eastAsia"/>
        </w:rPr>
        <w:t>中的“阴影”模型更好地学习用户和项目的潜在因素。</w:t>
      </w:r>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p>
    <w:p w:rsidR="003C661B" w:rsidRDefault="00134EA2" w:rsidP="001478DA">
      <w:pPr>
        <w:jc w:val="center"/>
      </w:pPr>
      <w:r>
        <w:rPr>
          <w:noProof/>
        </w:rPr>
        <w:drawing>
          <wp:inline distT="0" distB="0" distL="0" distR="0" wp14:anchorId="13F432F0" wp14:editId="1C7DE690">
            <wp:extent cx="3615477" cy="2176462"/>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179" cy="2190730"/>
                    </a:xfrm>
                    <a:prstGeom prst="rect">
                      <a:avLst/>
                    </a:prstGeom>
                  </pic:spPr>
                </pic:pic>
              </a:graphicData>
            </a:graphic>
          </wp:inline>
        </w:drawing>
      </w:r>
    </w:p>
    <w:p w:rsidR="00B03A3A" w:rsidRPr="009D0B4A" w:rsidRDefault="00B03A3A" w:rsidP="001478DA">
      <w:pPr>
        <w:jc w:val="center"/>
        <w:rPr>
          <w:rFonts w:ascii="楷体" w:eastAsia="楷体" w:hAnsi="楷体"/>
        </w:rPr>
      </w:pPr>
      <w:r w:rsidRPr="009D0B4A">
        <w:rPr>
          <w:rFonts w:ascii="楷体" w:eastAsia="楷体" w:hAnsi="楷体" w:hint="eastAsia"/>
        </w:rPr>
        <w:t>图</w:t>
      </w:r>
      <w:r w:rsidR="0021307A" w:rsidRPr="009D0B4A">
        <w:rPr>
          <w:rFonts w:ascii="楷体" w:eastAsia="楷体" w:hAnsi="楷体" w:hint="eastAsia"/>
        </w:rPr>
        <w:t>4-</w:t>
      </w:r>
      <w:r w:rsidR="0021307A" w:rsidRPr="009D0B4A">
        <w:rPr>
          <w:rFonts w:ascii="楷体" w:eastAsia="楷体" w:hAnsi="楷体"/>
        </w:rPr>
        <w:t>2</w:t>
      </w:r>
      <w:r w:rsidRPr="009D0B4A">
        <w:rPr>
          <w:rFonts w:ascii="楷体" w:eastAsia="楷体" w:hAnsi="楷体" w:hint="eastAsia"/>
        </w:rPr>
        <w:t xml:space="preserve"> 不同margin对应的推荐性能</w:t>
      </w:r>
    </w:p>
    <w:p w:rsidR="009D0B4A" w:rsidRDefault="00134EA2" w:rsidP="009D0B4A">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w:t>
      </w:r>
      <w:r w:rsidR="009D0B4A">
        <w:rPr>
          <w:rFonts w:asciiTheme="minorEastAsia" w:hAnsiTheme="minorEastAsia" w:hint="eastAsia"/>
          <w:sz w:val="24"/>
          <w:szCs w:val="24"/>
        </w:rPr>
        <w:t>欧几里</w:t>
      </w:r>
      <w:proofErr w:type="gramStart"/>
      <w:r w:rsidR="009D0B4A">
        <w:rPr>
          <w:rFonts w:asciiTheme="minorEastAsia" w:hAnsiTheme="minorEastAsia" w:hint="eastAsia"/>
          <w:sz w:val="24"/>
          <w:szCs w:val="24"/>
        </w:rPr>
        <w:t>何距离</w:t>
      </w:r>
      <w:proofErr w:type="gramEnd"/>
      <w:r w:rsidR="009D0B4A">
        <w:rPr>
          <w:rFonts w:asciiTheme="minorEastAsia" w:hAnsiTheme="minorEastAsia" w:hint="eastAsia"/>
          <w:sz w:val="24"/>
          <w:szCs w:val="24"/>
        </w:rPr>
        <w:t>的度量指标中，margin的大小，可能会对推荐性能产生重要影响。因此，本文具体研究了所提模型的margin大小变动时，推荐性能的相应变化趋势。由于超参数量较多，本文采取控制变量法，即</w:t>
      </w:r>
      <w:r w:rsidR="009D0B4A" w:rsidRPr="00973785">
        <w:rPr>
          <w:rFonts w:asciiTheme="minorEastAsia" w:hAnsiTheme="minorEastAsia" w:hint="eastAsia"/>
          <w:sz w:val="24"/>
          <w:szCs w:val="24"/>
        </w:rPr>
        <w:t>固定MLP层数为2，batch大小为</w:t>
      </w:r>
      <w:r w:rsidR="009D0B4A" w:rsidRPr="00973785">
        <w:rPr>
          <w:rFonts w:asciiTheme="minorEastAsia" w:hAnsiTheme="minorEastAsia"/>
          <w:sz w:val="24"/>
          <w:szCs w:val="24"/>
        </w:rPr>
        <w:t>1024</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隐因子数量为3</w:t>
      </w:r>
      <w:r w:rsidR="009D0B4A">
        <w:rPr>
          <w:rFonts w:asciiTheme="minorEastAsia" w:hAnsiTheme="minorEastAsia"/>
          <w:sz w:val="24"/>
          <w:szCs w:val="24"/>
        </w:rPr>
        <w:t>2</w:t>
      </w:r>
      <w:r w:rsidR="009D0B4A">
        <w:rPr>
          <w:rFonts w:asciiTheme="minorEastAsia" w:hAnsiTheme="minorEastAsia" w:hint="eastAsia"/>
          <w:sz w:val="24"/>
          <w:szCs w:val="24"/>
        </w:rPr>
        <w:t>，</w:t>
      </w:r>
      <w:r w:rsidR="009D0B4A" w:rsidRPr="00973785">
        <w:rPr>
          <w:rFonts w:asciiTheme="minorEastAsia" w:hAnsiTheme="minorEastAsia" w:hint="eastAsia"/>
          <w:sz w:val="24"/>
          <w:szCs w:val="24"/>
        </w:rPr>
        <w:t>学习率为0</w:t>
      </w:r>
      <w:r w:rsidR="009D0B4A" w:rsidRPr="00973785">
        <w:rPr>
          <w:rFonts w:asciiTheme="minorEastAsia" w:hAnsiTheme="minorEastAsia"/>
          <w:sz w:val="24"/>
          <w:szCs w:val="24"/>
        </w:rPr>
        <w:t>.00005</w:t>
      </w:r>
      <w:r w:rsidR="009D0B4A" w:rsidRPr="00973785">
        <w:rPr>
          <w:rFonts w:asciiTheme="minorEastAsia" w:hAnsiTheme="minorEastAsia" w:hint="eastAsia"/>
          <w:sz w:val="24"/>
          <w:szCs w:val="24"/>
        </w:rPr>
        <w:t>，</w:t>
      </w:r>
      <w:r w:rsidR="009D0B4A">
        <w:rPr>
          <w:rFonts w:asciiTheme="minorEastAsia" w:hAnsiTheme="minorEastAsia" w:hint="eastAsia"/>
          <w:sz w:val="24"/>
          <w:szCs w:val="24"/>
        </w:rPr>
        <w:t>负采样数量为1</w:t>
      </w:r>
      <w:r w:rsidR="009D0B4A">
        <w:rPr>
          <w:rFonts w:asciiTheme="minorEastAsia" w:hAnsiTheme="minorEastAsia"/>
          <w:sz w:val="24"/>
          <w:szCs w:val="24"/>
        </w:rPr>
        <w:t>0</w:t>
      </w:r>
      <w:r w:rsidR="009D0B4A">
        <w:rPr>
          <w:rFonts w:asciiTheme="minorEastAsia" w:hAnsiTheme="minorEastAsia" w:hint="eastAsia"/>
          <w:sz w:val="24"/>
          <w:szCs w:val="24"/>
        </w:rPr>
        <w:t>，使得</w:t>
      </w:r>
      <w:r w:rsidR="009D0B4A" w:rsidRPr="00973785">
        <w:rPr>
          <w:rFonts w:asciiTheme="minorEastAsia" w:hAnsiTheme="minorEastAsia" w:hint="eastAsia"/>
          <w:sz w:val="24"/>
          <w:szCs w:val="24"/>
        </w:rPr>
        <w:t>margin大小</w:t>
      </w:r>
      <w:r w:rsidR="009D0B4A">
        <w:rPr>
          <w:rFonts w:asciiTheme="minorEastAsia" w:hAnsiTheme="minorEastAsia" w:hint="eastAsia"/>
          <w:sz w:val="24"/>
          <w:szCs w:val="24"/>
        </w:rPr>
        <w:t>从0</w:t>
      </w:r>
      <w:r w:rsidR="009D0B4A">
        <w:rPr>
          <w:rFonts w:asciiTheme="minorEastAsia" w:hAnsiTheme="minorEastAsia"/>
          <w:sz w:val="24"/>
          <w:szCs w:val="24"/>
        </w:rPr>
        <w:t>.1</w:t>
      </w:r>
      <w:r w:rsidR="009D0B4A">
        <w:rPr>
          <w:rFonts w:asciiTheme="minorEastAsia" w:hAnsiTheme="minorEastAsia" w:hint="eastAsia"/>
          <w:sz w:val="24"/>
          <w:szCs w:val="24"/>
        </w:rPr>
        <w:t>至2</w:t>
      </w:r>
      <w:r w:rsidR="009D0B4A">
        <w:rPr>
          <w:rFonts w:asciiTheme="minorEastAsia" w:hAnsiTheme="minorEastAsia"/>
          <w:sz w:val="24"/>
          <w:szCs w:val="24"/>
        </w:rPr>
        <w:t>.5</w:t>
      </w:r>
      <w:r w:rsidR="009D0B4A">
        <w:rPr>
          <w:rFonts w:asciiTheme="minorEastAsia" w:hAnsiTheme="minorEastAsia" w:hint="eastAsia"/>
          <w:sz w:val="24"/>
          <w:szCs w:val="24"/>
        </w:rPr>
        <w:t>变动。</w:t>
      </w:r>
      <w:r w:rsidR="009D0B4A"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009D0B4A" w:rsidRPr="00973785">
        <w:rPr>
          <w:rFonts w:asciiTheme="minorEastAsia" w:hAnsiTheme="minorEastAsia"/>
          <w:sz w:val="24"/>
          <w:szCs w:val="24"/>
        </w:rPr>
        <w:t>100</w:t>
      </w:r>
      <w:r w:rsidR="002D1790">
        <w:rPr>
          <w:rFonts w:asciiTheme="minorEastAsia" w:hAnsiTheme="minorEastAsia"/>
          <w:sz w:val="24"/>
          <w:szCs w:val="24"/>
        </w:rPr>
        <w:t>K</w:t>
      </w:r>
      <w:r w:rsidR="009D0B4A" w:rsidRPr="00973785">
        <w:rPr>
          <w:rFonts w:asciiTheme="minorEastAsia" w:hAnsiTheme="minorEastAsia" w:hint="eastAsia"/>
          <w:sz w:val="24"/>
          <w:szCs w:val="24"/>
        </w:rPr>
        <w:t>数据集上进行实验，其他数据集上的</w:t>
      </w:r>
      <w:r w:rsidR="009D0B4A">
        <w:rPr>
          <w:rFonts w:asciiTheme="minorEastAsia" w:hAnsiTheme="minorEastAsia" w:hint="eastAsia"/>
          <w:sz w:val="24"/>
          <w:szCs w:val="24"/>
        </w:rPr>
        <w:t>结论</w:t>
      </w:r>
      <w:r w:rsidR="009D0B4A" w:rsidRPr="00973785">
        <w:rPr>
          <w:rFonts w:asciiTheme="minorEastAsia" w:hAnsiTheme="minorEastAsia" w:hint="eastAsia"/>
          <w:sz w:val="24"/>
          <w:szCs w:val="24"/>
        </w:rPr>
        <w:t>应近似，结果如图</w:t>
      </w:r>
      <w:r w:rsidR="009D0B4A">
        <w:rPr>
          <w:rFonts w:asciiTheme="minorEastAsia" w:hAnsiTheme="minorEastAsia" w:hint="eastAsia"/>
          <w:sz w:val="24"/>
          <w:szCs w:val="24"/>
        </w:rPr>
        <w:t>4-</w:t>
      </w:r>
      <w:r w:rsidR="009D0B4A">
        <w:rPr>
          <w:rFonts w:asciiTheme="minorEastAsia" w:hAnsiTheme="minorEastAsia"/>
          <w:sz w:val="24"/>
          <w:szCs w:val="24"/>
        </w:rPr>
        <w:t>2</w:t>
      </w:r>
      <w:r w:rsidR="009D0B4A" w:rsidRPr="00973785">
        <w:rPr>
          <w:rFonts w:asciiTheme="minorEastAsia" w:hAnsiTheme="minorEastAsia" w:hint="eastAsia"/>
          <w:sz w:val="24"/>
          <w:szCs w:val="24"/>
        </w:rPr>
        <w:t>所示。可以看出，</w:t>
      </w:r>
      <w:r w:rsidR="009D0B4A">
        <w:rPr>
          <w:rFonts w:asciiTheme="minorEastAsia" w:hAnsiTheme="minorEastAsia" w:hint="eastAsia"/>
          <w:sz w:val="24"/>
          <w:szCs w:val="24"/>
        </w:rPr>
        <w:t>随margin的增加，推荐性能虽稍有波动，但总体呈下降趋势。究其原因，可能</w:t>
      </w:r>
      <w:r w:rsidR="007A4B75">
        <w:rPr>
          <w:rFonts w:asciiTheme="minorEastAsia" w:hAnsiTheme="minorEastAsia" w:hint="eastAsia"/>
          <w:sz w:val="24"/>
          <w:szCs w:val="24"/>
        </w:rPr>
        <w:t>是</w:t>
      </w:r>
      <w:r w:rsidR="009D0B4A">
        <w:rPr>
          <w:rFonts w:asciiTheme="minorEastAsia" w:hAnsiTheme="minorEastAsia" w:hint="eastAsia"/>
          <w:sz w:val="24"/>
          <w:szCs w:val="24"/>
        </w:rPr>
        <w:t>在数据集规模较大的情况下，大的margin可能导致收敛速度降低，甚至难以收敛。</w:t>
      </w:r>
    </w:p>
    <w:p w:rsidR="00BD1F71" w:rsidRPr="00B031F9" w:rsidRDefault="00BD1F71" w:rsidP="00BD1F71">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p>
    <w:p w:rsidR="003C661B" w:rsidRDefault="00200571" w:rsidP="00200571">
      <w:pPr>
        <w:jc w:val="center"/>
      </w:pPr>
      <w:r>
        <w:rPr>
          <w:noProof/>
        </w:rPr>
        <w:drawing>
          <wp:inline distT="0" distB="0" distL="0" distR="0" wp14:anchorId="24C7519E" wp14:editId="6B165C1C">
            <wp:extent cx="3556381" cy="21526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6017" cy="2176642"/>
                    </a:xfrm>
                    <a:prstGeom prst="rect">
                      <a:avLst/>
                    </a:prstGeom>
                  </pic:spPr>
                </pic:pic>
              </a:graphicData>
            </a:graphic>
          </wp:inline>
        </w:drawing>
      </w:r>
    </w:p>
    <w:p w:rsidR="00B03A3A" w:rsidRPr="00C973D2" w:rsidRDefault="00B03A3A" w:rsidP="00200571">
      <w:pPr>
        <w:jc w:val="center"/>
        <w:rPr>
          <w:rFonts w:ascii="楷体" w:eastAsia="楷体" w:hAnsi="楷体"/>
        </w:rPr>
      </w:pPr>
      <w:r w:rsidRPr="00C973D2">
        <w:rPr>
          <w:rFonts w:ascii="楷体" w:eastAsia="楷体" w:hAnsi="楷体" w:hint="eastAsia"/>
        </w:rPr>
        <w:t>图</w:t>
      </w:r>
      <w:r w:rsidR="0021307A" w:rsidRPr="00C973D2">
        <w:rPr>
          <w:rFonts w:ascii="楷体" w:eastAsia="楷体" w:hAnsi="楷体" w:hint="eastAsia"/>
        </w:rPr>
        <w:t>4-</w:t>
      </w:r>
      <w:r w:rsidR="0021307A" w:rsidRPr="00C973D2">
        <w:rPr>
          <w:rFonts w:ascii="楷体" w:eastAsia="楷体" w:hAnsi="楷体"/>
        </w:rPr>
        <w:t>3</w:t>
      </w:r>
      <w:r w:rsidRPr="00C973D2">
        <w:rPr>
          <w:rFonts w:ascii="楷体" w:eastAsia="楷体" w:hAnsi="楷体" w:hint="eastAsia"/>
        </w:rPr>
        <w:t xml:space="preserve"> 不同负采样数量对应的推荐性能</w:t>
      </w:r>
    </w:p>
    <w:p w:rsidR="00200571" w:rsidRPr="00C973D2" w:rsidRDefault="00C973D2" w:rsidP="00C973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基于负采样技术的pair-wise损失函数中，负采样的数量，可能对推荐性能产生重要影响。因此，本文具体研究了所提模型的负采样数量变动时，推荐性能的相应变化趋势。由于超参数量较多，本文采取控制变量法，即</w:t>
      </w:r>
      <w:r w:rsidRPr="00973785">
        <w:rPr>
          <w:rFonts w:asciiTheme="minorEastAsia" w:hAnsiTheme="minorEastAsia" w:hint="eastAsia"/>
          <w:sz w:val="24"/>
          <w:szCs w:val="24"/>
        </w:rPr>
        <w:t>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w:t>
      </w:r>
      <w:r>
        <w:rPr>
          <w:rFonts w:asciiTheme="minorEastAsia" w:hAnsiTheme="minorEastAsia" w:hint="eastAsia"/>
          <w:sz w:val="24"/>
          <w:szCs w:val="24"/>
        </w:rPr>
        <w:t>隐因子数量为3</w:t>
      </w:r>
      <w:r>
        <w:rPr>
          <w:rFonts w:asciiTheme="minorEastAsia" w:hAnsiTheme="minorEastAsia"/>
          <w:sz w:val="24"/>
          <w:szCs w:val="24"/>
        </w:rPr>
        <w:t>2</w:t>
      </w:r>
      <w:r>
        <w:rPr>
          <w:rFonts w:asciiTheme="minorEastAsia" w:hAnsiTheme="minorEastAsia" w:hint="eastAsia"/>
          <w:sz w:val="24"/>
          <w:szCs w:val="24"/>
        </w:rPr>
        <w:t>，</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w:t>
      </w:r>
      <w:r>
        <w:rPr>
          <w:rFonts w:asciiTheme="minorEastAsia" w:hAnsiTheme="minorEastAsia" w:hint="eastAsia"/>
          <w:sz w:val="24"/>
          <w:szCs w:val="24"/>
        </w:rPr>
        <w:t>使得负采样数量从2至1</w:t>
      </w:r>
      <w:r>
        <w:rPr>
          <w:rFonts w:asciiTheme="minorEastAsia" w:hAnsiTheme="minorEastAsia"/>
          <w:sz w:val="24"/>
          <w:szCs w:val="24"/>
        </w:rPr>
        <w:t>5</w:t>
      </w:r>
      <w:r>
        <w:rPr>
          <w:rFonts w:asciiTheme="minorEastAsia" w:hAnsiTheme="minorEastAsia" w:hint="eastAsia"/>
          <w:sz w:val="24"/>
          <w:szCs w:val="24"/>
        </w:rPr>
        <w:t>变动。</w:t>
      </w:r>
      <w:r w:rsidRPr="00973785">
        <w:rPr>
          <w:rFonts w:asciiTheme="minorEastAsia" w:hAnsiTheme="minorEastAsia" w:hint="eastAsia"/>
          <w:sz w:val="24"/>
          <w:szCs w:val="24"/>
        </w:rPr>
        <w:t>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Pr>
          <w:rFonts w:asciiTheme="minorEastAsia" w:hAnsiTheme="minorEastAsia" w:hint="eastAsia"/>
          <w:sz w:val="24"/>
          <w:szCs w:val="24"/>
        </w:rPr>
        <w:t>结论</w:t>
      </w:r>
      <w:r w:rsidRPr="00973785">
        <w:rPr>
          <w:rFonts w:asciiTheme="minorEastAsia" w:hAnsiTheme="minorEastAsia" w:hint="eastAsia"/>
          <w:sz w:val="24"/>
          <w:szCs w:val="24"/>
        </w:rPr>
        <w:t>应近似，结果如图</w:t>
      </w:r>
      <w:r>
        <w:rPr>
          <w:rFonts w:asciiTheme="minorEastAsia" w:hAnsiTheme="minorEastAsia" w:hint="eastAsia"/>
          <w:sz w:val="24"/>
          <w:szCs w:val="24"/>
        </w:rPr>
        <w:t>4-</w:t>
      </w:r>
      <w:r>
        <w:rPr>
          <w:rFonts w:asciiTheme="minorEastAsia" w:hAnsiTheme="minorEastAsia"/>
          <w:sz w:val="24"/>
          <w:szCs w:val="24"/>
        </w:rPr>
        <w:t>3</w:t>
      </w:r>
      <w:r w:rsidRPr="00973785">
        <w:rPr>
          <w:rFonts w:asciiTheme="minorEastAsia" w:hAnsiTheme="minorEastAsia" w:hint="eastAsia"/>
          <w:sz w:val="24"/>
          <w:szCs w:val="24"/>
        </w:rPr>
        <w:t>所示。可以看出，</w:t>
      </w:r>
      <w:proofErr w:type="gramStart"/>
      <w:r w:rsidRPr="00973785">
        <w:rPr>
          <w:rFonts w:asciiTheme="minorEastAsia" w:hAnsiTheme="minorEastAsia" w:hint="eastAsia"/>
          <w:sz w:val="24"/>
          <w:szCs w:val="24"/>
        </w:rPr>
        <w:t>随</w:t>
      </w:r>
      <w:r>
        <w:rPr>
          <w:rFonts w:asciiTheme="minorEastAsia" w:hAnsiTheme="minorEastAsia" w:hint="eastAsia"/>
          <w:sz w:val="24"/>
          <w:szCs w:val="24"/>
        </w:rPr>
        <w:t>负采样</w:t>
      </w:r>
      <w:proofErr w:type="gramEnd"/>
      <w:r w:rsidRPr="00973785">
        <w:rPr>
          <w:rFonts w:asciiTheme="minorEastAsia" w:hAnsiTheme="minorEastAsia" w:hint="eastAsia"/>
          <w:sz w:val="24"/>
          <w:szCs w:val="24"/>
        </w:rPr>
        <w:t>数量增加</w:t>
      </w:r>
      <w:r>
        <w:rPr>
          <w:rFonts w:asciiTheme="minorEastAsia" w:hAnsiTheme="minorEastAsia" w:hint="eastAsia"/>
          <w:sz w:val="24"/>
          <w:szCs w:val="24"/>
        </w:rPr>
        <w:t>，推荐性能逐渐增加，并慢慢趋于稳定。因此，为了平衡性能与效率，负采样数量可以在1</w:t>
      </w:r>
      <w:r>
        <w:rPr>
          <w:rFonts w:asciiTheme="minorEastAsia" w:hAnsiTheme="minorEastAsia"/>
          <w:sz w:val="24"/>
          <w:szCs w:val="24"/>
        </w:rPr>
        <w:t>5</w:t>
      </w:r>
      <w:r>
        <w:rPr>
          <w:rFonts w:asciiTheme="minorEastAsia" w:hAnsiTheme="minorEastAsia" w:hint="eastAsia"/>
          <w:sz w:val="24"/>
          <w:szCs w:val="24"/>
        </w:rPr>
        <w:t>左右选择。</w:t>
      </w:r>
    </w:p>
    <w:p w:rsidR="00F94FC5" w:rsidRPr="00B031F9" w:rsidRDefault="00F94FC5" w:rsidP="00F94FC5">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p>
    <w:p w:rsidR="00F94FC5" w:rsidRDefault="00973785" w:rsidP="00200571">
      <w:pPr>
        <w:jc w:val="center"/>
      </w:pPr>
      <w:r>
        <w:rPr>
          <w:noProof/>
        </w:rPr>
        <w:lastRenderedPageBreak/>
        <w:drawing>
          <wp:inline distT="0" distB="0" distL="0" distR="0" wp14:anchorId="2CF1A46A" wp14:editId="3D022F3D">
            <wp:extent cx="3610030" cy="217238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352" cy="2188226"/>
                    </a:xfrm>
                    <a:prstGeom prst="rect">
                      <a:avLst/>
                    </a:prstGeom>
                  </pic:spPr>
                </pic:pic>
              </a:graphicData>
            </a:graphic>
          </wp:inline>
        </w:drawing>
      </w:r>
    </w:p>
    <w:p w:rsidR="00B03A3A" w:rsidRPr="0021307A" w:rsidRDefault="00B03A3A" w:rsidP="00200571">
      <w:pPr>
        <w:jc w:val="center"/>
        <w:rPr>
          <w:rFonts w:ascii="楷体" w:eastAsia="楷体" w:hAnsi="楷体"/>
        </w:rPr>
      </w:pPr>
      <w:r w:rsidRPr="0021307A">
        <w:rPr>
          <w:rFonts w:ascii="楷体" w:eastAsia="楷体" w:hAnsi="楷体" w:hint="eastAsia"/>
        </w:rPr>
        <w:t>图</w:t>
      </w:r>
      <w:r w:rsidR="0021307A" w:rsidRPr="0021307A">
        <w:rPr>
          <w:rFonts w:ascii="楷体" w:eastAsia="楷体" w:hAnsi="楷体" w:hint="eastAsia"/>
        </w:rPr>
        <w:t>4-</w:t>
      </w:r>
      <w:r w:rsidR="0021307A" w:rsidRPr="0021307A">
        <w:rPr>
          <w:rFonts w:ascii="楷体" w:eastAsia="楷体" w:hAnsi="楷体"/>
        </w:rPr>
        <w:t>4</w:t>
      </w:r>
      <w:r w:rsidRPr="0021307A">
        <w:rPr>
          <w:rFonts w:ascii="楷体" w:eastAsia="楷体" w:hAnsi="楷体" w:hint="eastAsia"/>
        </w:rPr>
        <w:t xml:space="preserve"> 不同</w:t>
      </w:r>
      <w:proofErr w:type="gramStart"/>
      <w:r w:rsidRPr="0021307A">
        <w:rPr>
          <w:rFonts w:ascii="楷体" w:eastAsia="楷体" w:hAnsi="楷体" w:hint="eastAsia"/>
        </w:rPr>
        <w:t>隐</w:t>
      </w:r>
      <w:proofErr w:type="gramEnd"/>
      <w:r w:rsidRPr="0021307A">
        <w:rPr>
          <w:rFonts w:ascii="楷体" w:eastAsia="楷体" w:hAnsi="楷体" w:hint="eastAsia"/>
        </w:rPr>
        <w:t>因子数量对应的推荐性能</w:t>
      </w:r>
    </w:p>
    <w:p w:rsidR="00B03A3A" w:rsidRPr="00973785" w:rsidRDefault="00B03A3A" w:rsidP="00973785">
      <w:pPr>
        <w:spacing w:line="288" w:lineRule="auto"/>
        <w:ind w:firstLineChars="200" w:firstLine="480"/>
        <w:rPr>
          <w:rFonts w:asciiTheme="minorEastAsia" w:hAnsiTheme="minorEastAsia"/>
          <w:sz w:val="24"/>
          <w:szCs w:val="24"/>
        </w:rPr>
      </w:pPr>
      <w:r w:rsidRPr="00973785">
        <w:rPr>
          <w:rFonts w:asciiTheme="minorEastAsia" w:hAnsiTheme="minorEastAsia" w:hint="eastAsia"/>
          <w:sz w:val="24"/>
          <w:szCs w:val="24"/>
        </w:rPr>
        <w:t>在隐因子模型中，隐因子的数量，即embedding维度</w:t>
      </w:r>
      <w:r w:rsidR="00973785">
        <w:rPr>
          <w:rFonts w:asciiTheme="minorEastAsia" w:hAnsiTheme="minorEastAsia" w:hint="eastAsia"/>
          <w:sz w:val="24"/>
          <w:szCs w:val="24"/>
        </w:rPr>
        <w:t>，</w:t>
      </w:r>
      <w:r w:rsidRPr="00973785">
        <w:rPr>
          <w:rFonts w:asciiTheme="minorEastAsia" w:hAnsiTheme="minorEastAsia" w:hint="eastAsia"/>
          <w:sz w:val="24"/>
          <w:szCs w:val="24"/>
        </w:rPr>
        <w:t>可能对推荐性能产生重要影响。因此，</w:t>
      </w:r>
      <w:r w:rsidR="004D4591">
        <w:rPr>
          <w:rFonts w:asciiTheme="minorEastAsia" w:hAnsiTheme="minorEastAsia" w:hint="eastAsia"/>
          <w:sz w:val="24"/>
          <w:szCs w:val="24"/>
        </w:rPr>
        <w:t>本文</w:t>
      </w:r>
      <w:r w:rsidRPr="00973785">
        <w:rPr>
          <w:rFonts w:asciiTheme="minorEastAsia" w:hAnsiTheme="minorEastAsia" w:hint="eastAsia"/>
          <w:sz w:val="24"/>
          <w:szCs w:val="24"/>
        </w:rPr>
        <w:t>具体研究了所提模型在MLP最后一层所学到的隐因子</w:t>
      </w:r>
      <w:r w:rsidR="004D4591">
        <w:rPr>
          <w:rFonts w:asciiTheme="minorEastAsia" w:hAnsiTheme="minorEastAsia" w:hint="eastAsia"/>
          <w:sz w:val="24"/>
          <w:szCs w:val="24"/>
        </w:rPr>
        <w:t>的</w:t>
      </w:r>
      <w:r w:rsidRPr="00973785">
        <w:rPr>
          <w:rFonts w:asciiTheme="minorEastAsia" w:hAnsiTheme="minorEastAsia" w:hint="eastAsia"/>
          <w:sz w:val="24"/>
          <w:szCs w:val="24"/>
        </w:rPr>
        <w:t>数量变动时，推荐性能的相应变化趋势。由于超参数量较多，本文采取控制变量法，即固定MLP层数为2，batch大小为</w:t>
      </w:r>
      <w:r w:rsidRPr="00973785">
        <w:rPr>
          <w:rFonts w:asciiTheme="minorEastAsia" w:hAnsiTheme="minorEastAsia"/>
          <w:sz w:val="24"/>
          <w:szCs w:val="24"/>
        </w:rPr>
        <w:t>1024</w:t>
      </w:r>
      <w:r w:rsidRPr="00973785">
        <w:rPr>
          <w:rFonts w:asciiTheme="minorEastAsia" w:hAnsiTheme="minorEastAsia" w:hint="eastAsia"/>
          <w:sz w:val="24"/>
          <w:szCs w:val="24"/>
        </w:rPr>
        <w:t>，学习率为0</w:t>
      </w:r>
      <w:r w:rsidRPr="00973785">
        <w:rPr>
          <w:rFonts w:asciiTheme="minorEastAsia" w:hAnsiTheme="minorEastAsia"/>
          <w:sz w:val="24"/>
          <w:szCs w:val="24"/>
        </w:rPr>
        <w:t>.00005</w:t>
      </w:r>
      <w:r w:rsidRPr="00973785">
        <w:rPr>
          <w:rFonts w:asciiTheme="minorEastAsia" w:hAnsiTheme="minorEastAsia" w:hint="eastAsia"/>
          <w:sz w:val="24"/>
          <w:szCs w:val="24"/>
        </w:rPr>
        <w:t>，负样本数量为1</w:t>
      </w:r>
      <w:r w:rsidRPr="00973785">
        <w:rPr>
          <w:rFonts w:asciiTheme="minorEastAsia" w:hAnsiTheme="minorEastAsia"/>
          <w:sz w:val="24"/>
          <w:szCs w:val="24"/>
        </w:rPr>
        <w:t>0</w:t>
      </w:r>
      <w:r w:rsidRPr="00973785">
        <w:rPr>
          <w:rFonts w:asciiTheme="minorEastAsia" w:hAnsiTheme="minorEastAsia" w:hint="eastAsia"/>
          <w:sz w:val="24"/>
          <w:szCs w:val="24"/>
        </w:rPr>
        <w:t>，margin大小为2</w:t>
      </w:r>
      <w:r w:rsidRPr="00973785">
        <w:rPr>
          <w:rFonts w:asciiTheme="minorEastAsia" w:hAnsiTheme="minorEastAsia"/>
          <w:sz w:val="24"/>
          <w:szCs w:val="24"/>
        </w:rPr>
        <w:t>.0</w:t>
      </w:r>
      <w:r w:rsidRPr="00973785">
        <w:rPr>
          <w:rFonts w:asciiTheme="minorEastAsia" w:hAnsiTheme="minorEastAsia" w:hint="eastAsia"/>
          <w:sz w:val="24"/>
          <w:szCs w:val="24"/>
        </w:rPr>
        <w:t>，使得</w:t>
      </w:r>
      <w:proofErr w:type="gramStart"/>
      <w:r w:rsidRPr="00973785">
        <w:rPr>
          <w:rFonts w:asciiTheme="minorEastAsia" w:hAnsiTheme="minorEastAsia" w:hint="eastAsia"/>
          <w:sz w:val="24"/>
          <w:szCs w:val="24"/>
        </w:rPr>
        <w:t>隐</w:t>
      </w:r>
      <w:proofErr w:type="gramEnd"/>
      <w:r w:rsidRPr="00973785">
        <w:rPr>
          <w:rFonts w:asciiTheme="minorEastAsia" w:hAnsiTheme="minorEastAsia" w:hint="eastAsia"/>
          <w:sz w:val="24"/>
          <w:szCs w:val="24"/>
        </w:rPr>
        <w:t>因子维数自</w:t>
      </w:r>
      <w:r w:rsidR="00973785" w:rsidRPr="00973785">
        <w:rPr>
          <w:rFonts w:asciiTheme="minorEastAsia" w:hAnsiTheme="minorEastAsia"/>
          <w:sz w:val="24"/>
          <w:szCs w:val="24"/>
        </w:rPr>
        <w:t>16</w:t>
      </w:r>
      <w:r w:rsidRPr="00973785">
        <w:rPr>
          <w:rFonts w:asciiTheme="minorEastAsia" w:hAnsiTheme="minorEastAsia" w:hint="eastAsia"/>
          <w:sz w:val="24"/>
          <w:szCs w:val="24"/>
        </w:rPr>
        <w:t>至2</w:t>
      </w:r>
      <w:r w:rsidRPr="00973785">
        <w:rPr>
          <w:rFonts w:asciiTheme="minorEastAsia" w:hAnsiTheme="minorEastAsia"/>
          <w:sz w:val="24"/>
          <w:szCs w:val="24"/>
        </w:rPr>
        <w:t>56</w:t>
      </w:r>
      <w:r w:rsidRPr="00973785">
        <w:rPr>
          <w:rFonts w:asciiTheme="minorEastAsia" w:hAnsiTheme="minorEastAsia" w:hint="eastAsia"/>
          <w:sz w:val="24"/>
          <w:szCs w:val="24"/>
        </w:rPr>
        <w:t>变动。因时间限制，本文选择在</w:t>
      </w:r>
      <w:r w:rsidR="002D1790">
        <w:rPr>
          <w:rFonts w:asciiTheme="minorEastAsia" w:hAnsiTheme="minorEastAsia" w:hint="eastAsia"/>
          <w:sz w:val="24"/>
          <w:szCs w:val="24"/>
        </w:rPr>
        <w:t>ML</w:t>
      </w:r>
      <w:r w:rsidRPr="00973785">
        <w:rPr>
          <w:rFonts w:asciiTheme="minorEastAsia" w:hAnsiTheme="minorEastAsia"/>
          <w:sz w:val="24"/>
          <w:szCs w:val="24"/>
        </w:rPr>
        <w:t>100</w:t>
      </w:r>
      <w:r w:rsidR="002D1790">
        <w:rPr>
          <w:rFonts w:asciiTheme="minorEastAsia" w:hAnsiTheme="minorEastAsia"/>
          <w:sz w:val="24"/>
          <w:szCs w:val="24"/>
        </w:rPr>
        <w:t>K</w:t>
      </w:r>
      <w:r w:rsidRPr="00973785">
        <w:rPr>
          <w:rFonts w:asciiTheme="minorEastAsia" w:hAnsiTheme="minorEastAsia" w:hint="eastAsia"/>
          <w:sz w:val="24"/>
          <w:szCs w:val="24"/>
        </w:rPr>
        <w:t>数据集上进行实验，其他数据集上的</w:t>
      </w:r>
      <w:r w:rsidR="004D4591">
        <w:rPr>
          <w:rFonts w:asciiTheme="minorEastAsia" w:hAnsiTheme="minorEastAsia" w:hint="eastAsia"/>
          <w:sz w:val="24"/>
          <w:szCs w:val="24"/>
        </w:rPr>
        <w:t>结论</w:t>
      </w:r>
      <w:r w:rsidRPr="00973785">
        <w:rPr>
          <w:rFonts w:asciiTheme="minorEastAsia" w:hAnsiTheme="minorEastAsia" w:hint="eastAsia"/>
          <w:sz w:val="24"/>
          <w:szCs w:val="24"/>
        </w:rPr>
        <w:t>应近似</w:t>
      </w:r>
      <w:r w:rsidR="00973785" w:rsidRPr="00973785">
        <w:rPr>
          <w:rFonts w:asciiTheme="minorEastAsia" w:hAnsiTheme="minorEastAsia" w:hint="eastAsia"/>
          <w:sz w:val="24"/>
          <w:szCs w:val="24"/>
        </w:rPr>
        <w:t>，结果如图</w:t>
      </w:r>
      <w:r w:rsidR="00B8150A">
        <w:rPr>
          <w:rFonts w:asciiTheme="minorEastAsia" w:hAnsiTheme="minorEastAsia" w:hint="eastAsia"/>
          <w:sz w:val="24"/>
          <w:szCs w:val="24"/>
        </w:rPr>
        <w:t>4-</w:t>
      </w:r>
      <w:r w:rsidR="00B8150A">
        <w:rPr>
          <w:rFonts w:asciiTheme="minorEastAsia" w:hAnsiTheme="minorEastAsia"/>
          <w:sz w:val="24"/>
          <w:szCs w:val="24"/>
        </w:rPr>
        <w:t>4</w:t>
      </w:r>
      <w:r w:rsidR="00973785" w:rsidRPr="00973785">
        <w:rPr>
          <w:rFonts w:asciiTheme="minorEastAsia" w:hAnsiTheme="minorEastAsia" w:hint="eastAsia"/>
          <w:sz w:val="24"/>
          <w:szCs w:val="24"/>
        </w:rPr>
        <w:t>所示</w:t>
      </w:r>
      <w:r w:rsidRPr="00973785">
        <w:rPr>
          <w:rFonts w:asciiTheme="minorEastAsia" w:hAnsiTheme="minorEastAsia" w:hint="eastAsia"/>
          <w:sz w:val="24"/>
          <w:szCs w:val="24"/>
        </w:rPr>
        <w:t>。</w:t>
      </w:r>
      <w:r w:rsidR="00973785" w:rsidRPr="00973785">
        <w:rPr>
          <w:rFonts w:asciiTheme="minorEastAsia" w:hAnsiTheme="minorEastAsia" w:hint="eastAsia"/>
          <w:sz w:val="24"/>
          <w:szCs w:val="24"/>
        </w:rPr>
        <w:t>可以看出，</w:t>
      </w:r>
      <w:proofErr w:type="gramStart"/>
      <w:r w:rsidR="00973785" w:rsidRPr="00973785">
        <w:rPr>
          <w:rFonts w:asciiTheme="minorEastAsia" w:hAnsiTheme="minorEastAsia" w:hint="eastAsia"/>
          <w:sz w:val="24"/>
          <w:szCs w:val="24"/>
        </w:rPr>
        <w:t>随隐因子</w:t>
      </w:r>
      <w:proofErr w:type="gramEnd"/>
      <w:r w:rsidR="00973785" w:rsidRPr="00973785">
        <w:rPr>
          <w:rFonts w:asciiTheme="minorEastAsia" w:hAnsiTheme="minorEastAsia" w:hint="eastAsia"/>
          <w:sz w:val="24"/>
          <w:szCs w:val="24"/>
        </w:rPr>
        <w:t>数量增加，推荐性能首先增加，峰值性能在3</w:t>
      </w:r>
      <w:r w:rsidR="00973785" w:rsidRPr="00973785">
        <w:rPr>
          <w:rFonts w:asciiTheme="minorEastAsia" w:hAnsiTheme="minorEastAsia"/>
          <w:sz w:val="24"/>
          <w:szCs w:val="24"/>
        </w:rPr>
        <w:t>2</w:t>
      </w:r>
      <w:r w:rsidR="00973785" w:rsidRPr="00973785">
        <w:rPr>
          <w:rFonts w:asciiTheme="minorEastAsia" w:hAnsiTheme="minorEastAsia" w:hint="eastAsia"/>
          <w:sz w:val="24"/>
          <w:szCs w:val="24"/>
        </w:rPr>
        <w:t>-</w:t>
      </w:r>
      <w:r w:rsidR="00973785" w:rsidRPr="00973785">
        <w:rPr>
          <w:rFonts w:asciiTheme="minorEastAsia" w:hAnsiTheme="minorEastAsia"/>
          <w:sz w:val="24"/>
          <w:szCs w:val="24"/>
        </w:rPr>
        <w:t>64</w:t>
      </w:r>
      <w:r w:rsidR="00973785" w:rsidRPr="00973785">
        <w:rPr>
          <w:rFonts w:asciiTheme="minorEastAsia" w:hAnsiTheme="minorEastAsia" w:hint="eastAsia"/>
          <w:sz w:val="24"/>
          <w:szCs w:val="24"/>
        </w:rPr>
        <w:t>左右达到。此时，如果维度进一步</w:t>
      </w:r>
      <w:r w:rsidR="004D4591">
        <w:rPr>
          <w:rFonts w:asciiTheme="minorEastAsia" w:hAnsiTheme="minorEastAsia" w:hint="eastAsia"/>
          <w:sz w:val="24"/>
          <w:szCs w:val="24"/>
        </w:rPr>
        <w:t>增大</w:t>
      </w:r>
      <w:r w:rsidR="00973785" w:rsidRPr="00973785">
        <w:rPr>
          <w:rFonts w:asciiTheme="minorEastAsia" w:hAnsiTheme="minorEastAsia" w:hint="eastAsia"/>
          <w:sz w:val="24"/>
          <w:szCs w:val="24"/>
        </w:rPr>
        <w:t>，推荐性能会下降，可能产生了过拟合。</w:t>
      </w:r>
    </w:p>
    <w:p w:rsidR="00D013A7" w:rsidRPr="00B031F9" w:rsidRDefault="00D013A7" w:rsidP="00D013A7">
      <w:pPr>
        <w:pStyle w:val="2"/>
        <w:spacing w:before="100" w:beforeAutospacing="1" w:after="100" w:afterAutospacing="1"/>
        <w:rPr>
          <w:rFonts w:ascii="黑体" w:hAnsi="黑体"/>
        </w:rPr>
      </w:pPr>
      <w:bookmarkStart w:id="41" w:name="_Toc8320224"/>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1"/>
    </w:p>
    <w:p w:rsidR="00D013A7" w:rsidRDefault="00D013A7" w:rsidP="00C973D2">
      <w:pPr>
        <w:rPr>
          <w:rFonts w:ascii="黑体" w:hAnsi="黑体"/>
        </w:rPr>
      </w:pPr>
    </w:p>
    <w:p w:rsidR="006D5D97" w:rsidRPr="00C973D2" w:rsidRDefault="006D5D97" w:rsidP="00C973D2">
      <w:pPr>
        <w:rPr>
          <w:rFonts w:ascii="黑体" w:hAnsi="黑体"/>
        </w:rPr>
        <w:sectPr w:rsidR="006D5D97" w:rsidRPr="00C973D2" w:rsidSect="0075738C">
          <w:pgSz w:w="11906" w:h="16838" w:code="9"/>
          <w:pgMar w:top="1418" w:right="1418" w:bottom="1418" w:left="1418" w:header="851" w:footer="850" w:gutter="0"/>
          <w:cols w:space="425"/>
          <w:docGrid w:linePitch="312"/>
        </w:sectPr>
      </w:pPr>
    </w:p>
    <w:p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rsidR="000F644F" w:rsidRPr="002F5879" w:rsidRDefault="000F644F" w:rsidP="000F644F">
      <w:pPr>
        <w:pStyle w:val="1"/>
        <w:spacing w:beforeLines="0" w:afterLines="0"/>
      </w:pPr>
      <w:bookmarkStart w:id="42" w:name="_Toc8320225"/>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2"/>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3" w:name="_Toc451957481"/>
      <w:bookmarkStart w:id="44" w:name="_Toc8320226"/>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3"/>
      <w:bookmarkEnd w:id="44"/>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w:t>
      </w:r>
      <w:proofErr w:type="spellStart"/>
      <w:r w:rsidRPr="008C3247">
        <w:rPr>
          <w:rFonts w:ascii="宋体" w:eastAsia="宋体" w:hAnsi="宋体" w:cs="瀹嬩綋" w:hint="eastAsia"/>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Pr>
          <w:rFonts w:ascii="宋体" w:hAnsi="宋体" w:hint="eastAsia"/>
          <w:sz w:val="24"/>
        </w:rPr>
        <w:t>NeuACF</w:t>
      </w:r>
      <w:proofErr w:type="spellEnd"/>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w:t>
      </w:r>
      <w:proofErr w:type="spellStart"/>
      <w:r w:rsidR="003B18AF">
        <w:rPr>
          <w:rFonts w:ascii="宋体" w:hAnsi="宋体" w:hint="eastAsia"/>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581EDB">
        <w:rPr>
          <w:rFonts w:ascii="宋体" w:hAnsi="宋体" w:hint="eastAsia"/>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确定改进方案后，熟悉数据特点及相应算法框架。编码实现模型，进行中期检查。</w:t>
      </w:r>
    </w:p>
    <w:p w:rsidR="003B18A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Pr="00BA342C" w:rsidRDefault="008A7B91" w:rsidP="00BA342C">
      <w:pPr>
        <w:pStyle w:val="2"/>
        <w:rPr>
          <w:rFonts w:ascii="黑体"/>
        </w:rPr>
      </w:pPr>
      <w:bookmarkStart w:id="45" w:name="_Toc451957482"/>
      <w:bookmarkStart w:id="46" w:name="_Toc8320227"/>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5"/>
      <w:bookmarkEnd w:id="46"/>
    </w:p>
    <w:p w:rsidR="005B738D" w:rsidRDefault="005B738D" w:rsidP="005B738D">
      <w:pPr>
        <w:pStyle w:val="3"/>
        <w:ind w:firstLine="482"/>
        <w:rPr>
          <w:rFonts w:ascii="黑体" w:hAnsi="黑体"/>
        </w:rPr>
      </w:pPr>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问题</w:t>
      </w:r>
    </w:p>
    <w:p w:rsidR="00917B20" w:rsidRPr="00917B20" w:rsidRDefault="00917B20" w:rsidP="00917B20"/>
    <w:p w:rsidR="00EC0E92" w:rsidRPr="00B031F9" w:rsidRDefault="00EC0E92" w:rsidP="00EC0E92">
      <w:pPr>
        <w:pStyle w:val="3"/>
        <w:ind w:firstLine="482"/>
        <w:rPr>
          <w:rFonts w:ascii="黑体" w:hAnsi="黑体"/>
        </w:rPr>
      </w:pPr>
      <w:r>
        <w:rPr>
          <w:rFonts w:ascii="黑体" w:hAnsi="黑体"/>
        </w:rPr>
        <w:t>5</w:t>
      </w:r>
      <w:r>
        <w:rPr>
          <w:rFonts w:ascii="黑体" w:hAnsi="黑体" w:hint="eastAsia"/>
        </w:rPr>
        <w:t>.</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展望</w:t>
      </w:r>
    </w:p>
    <w:p w:rsidR="008C0580" w:rsidRPr="00EC0E92" w:rsidRDefault="00BA342C" w:rsidP="00EC0E92">
      <w:pPr>
        <w:spacing w:line="288" w:lineRule="auto"/>
        <w:ind w:firstLineChars="200" w:firstLine="480"/>
        <w:rPr>
          <w:rFonts w:asciiTheme="minorEastAsia" w:hAnsiTheme="minorEastAsia"/>
          <w:bCs/>
          <w:sz w:val="24"/>
          <w:szCs w:val="24"/>
        </w:rPr>
      </w:pPr>
      <w:r w:rsidRPr="00EC0E92">
        <w:rPr>
          <w:rFonts w:asciiTheme="minorEastAsia" w:hAnsiTheme="minorEastAsia" w:hint="eastAsia"/>
          <w:bCs/>
          <w:sz w:val="24"/>
          <w:szCs w:val="24"/>
        </w:rPr>
        <w:t>随着大数据时代的来临，网络信息</w:t>
      </w:r>
      <w:r w:rsidR="00F9641F" w:rsidRPr="00EC0E92">
        <w:rPr>
          <w:rFonts w:asciiTheme="minorEastAsia" w:hAnsiTheme="minorEastAsia" w:hint="eastAsia"/>
          <w:bCs/>
          <w:sz w:val="24"/>
          <w:szCs w:val="24"/>
        </w:rPr>
        <w:t>快速膨胀</w:t>
      </w:r>
      <w:r w:rsidRPr="00EC0E92">
        <w:rPr>
          <w:rFonts w:asciiTheme="minorEastAsia" w:hAnsiTheme="minorEastAsia" w:hint="eastAsia"/>
          <w:bCs/>
          <w:sz w:val="24"/>
          <w:szCs w:val="24"/>
        </w:rPr>
        <w:t>，</w:t>
      </w:r>
      <w:r w:rsidR="00F9641F" w:rsidRPr="00EC0E92">
        <w:rPr>
          <w:rFonts w:asciiTheme="minorEastAsia" w:hAnsiTheme="minorEastAsia" w:hint="eastAsia"/>
          <w:bCs/>
          <w:sz w:val="24"/>
          <w:szCs w:val="24"/>
        </w:rPr>
        <w:t>高效且个性化推荐的重要性愈发凸显</w:t>
      </w:r>
      <w:r w:rsidRPr="00EC0E92">
        <w:rPr>
          <w:rFonts w:asciiTheme="minorEastAsia" w:hAnsiTheme="minorEastAsia" w:hint="eastAsia"/>
          <w:bCs/>
          <w:sz w:val="24"/>
          <w:szCs w:val="24"/>
        </w:rPr>
        <w:t>。因此，</w:t>
      </w:r>
      <w:r w:rsidR="00F9641F" w:rsidRPr="00EC0E92">
        <w:rPr>
          <w:rFonts w:asciiTheme="minorEastAsia" w:hAnsiTheme="minorEastAsia" w:hint="eastAsia"/>
          <w:bCs/>
          <w:sz w:val="24"/>
          <w:szCs w:val="24"/>
        </w:rPr>
        <w:t>受到了学术界和产业界的联合关注，但不得不承认推荐</w:t>
      </w:r>
      <w:r w:rsidRPr="00EC0E92">
        <w:rPr>
          <w:rFonts w:asciiTheme="minorEastAsia" w:hAnsiTheme="minorEastAsia" w:hint="eastAsia"/>
          <w:bCs/>
          <w:sz w:val="24"/>
          <w:szCs w:val="24"/>
        </w:rPr>
        <w:t>技术目前仍面临</w:t>
      </w:r>
      <w:r w:rsidR="00F9641F" w:rsidRPr="00EC0E92">
        <w:rPr>
          <w:rFonts w:asciiTheme="minorEastAsia" w:hAnsiTheme="minorEastAsia" w:hint="eastAsia"/>
          <w:bCs/>
          <w:sz w:val="24"/>
          <w:szCs w:val="24"/>
        </w:rPr>
        <w:t>诸多难点，如冷启动及多模态数据的融合运用等。</w:t>
      </w:r>
    </w:p>
    <w:p w:rsidR="00F9641F" w:rsidRPr="00EC0E92" w:rsidRDefault="00F9641F" w:rsidP="00EC0E92">
      <w:pPr>
        <w:spacing w:line="288" w:lineRule="auto"/>
        <w:ind w:firstLineChars="200" w:firstLine="480"/>
        <w:rPr>
          <w:sz w:val="24"/>
          <w:szCs w:val="24"/>
        </w:rPr>
      </w:pPr>
      <w:r w:rsidRPr="00EC0E92">
        <w:rPr>
          <w:rFonts w:hint="eastAsia"/>
          <w:sz w:val="24"/>
          <w:szCs w:val="24"/>
        </w:rPr>
        <w:t>与此同时，</w:t>
      </w:r>
      <w:r w:rsidRPr="00EC0E92">
        <w:rPr>
          <w:sz w:val="24"/>
          <w:szCs w:val="24"/>
        </w:rPr>
        <w:t>异质信息网络</w:t>
      </w:r>
      <w:r w:rsidRPr="00EC0E92">
        <w:rPr>
          <w:rFonts w:hint="eastAsia"/>
          <w:sz w:val="24"/>
          <w:szCs w:val="24"/>
        </w:rPr>
        <w:t>作为</w:t>
      </w:r>
      <w:r w:rsidRPr="00EC0E92">
        <w:rPr>
          <w:sz w:val="24"/>
          <w:szCs w:val="24"/>
        </w:rPr>
        <w:t>一个年轻</w:t>
      </w:r>
      <w:r w:rsidRPr="00EC0E92">
        <w:rPr>
          <w:rFonts w:hint="eastAsia"/>
          <w:sz w:val="24"/>
          <w:szCs w:val="24"/>
        </w:rPr>
        <w:t>且</w:t>
      </w:r>
      <w:r w:rsidRPr="00EC0E92">
        <w:rPr>
          <w:sz w:val="24"/>
          <w:szCs w:val="24"/>
        </w:rPr>
        <w:t>快速发展的研究领域</w:t>
      </w:r>
      <w:r w:rsidRPr="00EC0E92">
        <w:rPr>
          <w:rFonts w:hint="eastAsia"/>
          <w:sz w:val="24"/>
          <w:szCs w:val="24"/>
        </w:rPr>
        <w:t>，可以自然地</w:t>
      </w:r>
      <w:r w:rsidR="00BA342C" w:rsidRPr="00EC0E92">
        <w:rPr>
          <w:rFonts w:hint="eastAsia"/>
          <w:sz w:val="24"/>
          <w:szCs w:val="24"/>
        </w:rPr>
        <w:t>用于</w:t>
      </w:r>
      <w:r w:rsidRPr="00EC0E92">
        <w:rPr>
          <w:rFonts w:hint="eastAsia"/>
          <w:sz w:val="24"/>
          <w:szCs w:val="24"/>
        </w:rPr>
        <w:t>推荐系统的建模</w:t>
      </w:r>
      <w:r w:rsidRPr="00EC0E92">
        <w:rPr>
          <w:sz w:val="24"/>
          <w:szCs w:val="24"/>
        </w:rPr>
        <w:t>。</w:t>
      </w:r>
      <w:r w:rsidRPr="00EC0E92">
        <w:rPr>
          <w:rFonts w:hint="eastAsia"/>
          <w:sz w:val="24"/>
          <w:szCs w:val="24"/>
        </w:rPr>
        <w:t>因此，展望基于异质信息网络的推荐</w:t>
      </w:r>
      <w:r w:rsidR="00BA342C" w:rsidRPr="00EC0E92">
        <w:rPr>
          <w:rFonts w:hint="eastAsia"/>
          <w:sz w:val="24"/>
          <w:szCs w:val="24"/>
        </w:rPr>
        <w:t>技术</w:t>
      </w:r>
      <w:r w:rsidRPr="00EC0E92">
        <w:rPr>
          <w:rFonts w:hint="eastAsia"/>
          <w:sz w:val="24"/>
          <w:szCs w:val="24"/>
        </w:rPr>
        <w:t>，可能有如下几个研究方向：</w:t>
      </w:r>
    </w:p>
    <w:p w:rsidR="00F9641F" w:rsidRPr="00EC0E92" w:rsidRDefault="00F9641F" w:rsidP="00EC0E92">
      <w:pPr>
        <w:spacing w:line="288" w:lineRule="auto"/>
        <w:ind w:firstLineChars="200" w:firstLine="480"/>
        <w:rPr>
          <w:sz w:val="24"/>
          <w:szCs w:val="24"/>
        </w:rPr>
      </w:pPr>
      <w:r w:rsidRPr="00EC0E92">
        <w:rPr>
          <w:rFonts w:hint="eastAsia"/>
          <w:sz w:val="24"/>
          <w:szCs w:val="24"/>
        </w:rPr>
        <w:lastRenderedPageBreak/>
        <w:t>首先，是更复杂的异质信息网络构建。</w:t>
      </w:r>
      <w:r w:rsidR="00BA342C" w:rsidRPr="00EC0E92">
        <w:rPr>
          <w:rFonts w:hint="eastAsia"/>
          <w:sz w:val="24"/>
          <w:szCs w:val="24"/>
        </w:rPr>
        <w:t>已有的</w:t>
      </w:r>
      <w:r w:rsidR="008D79E9">
        <w:rPr>
          <w:rFonts w:hint="eastAsia"/>
          <w:sz w:val="24"/>
          <w:szCs w:val="24"/>
        </w:rPr>
        <w:t>相关</w:t>
      </w:r>
      <w:r w:rsidRPr="00EC0E92">
        <w:rPr>
          <w:sz w:val="24"/>
          <w:szCs w:val="24"/>
        </w:rPr>
        <w:t>研究，</w:t>
      </w:r>
      <w:r w:rsidR="00BA342C" w:rsidRPr="00EC0E92">
        <w:rPr>
          <w:sz w:val="24"/>
          <w:szCs w:val="24"/>
        </w:rPr>
        <w:t>大多</w:t>
      </w:r>
      <w:r w:rsidRPr="00EC0E92">
        <w:rPr>
          <w:sz w:val="24"/>
          <w:szCs w:val="24"/>
        </w:rPr>
        <w:t>假定异质信息网络是明确定义的，</w:t>
      </w:r>
      <w:r w:rsidR="00BA342C" w:rsidRPr="00EC0E92">
        <w:rPr>
          <w:rFonts w:hint="eastAsia"/>
          <w:sz w:val="24"/>
          <w:szCs w:val="24"/>
        </w:rPr>
        <w:t>即</w:t>
      </w:r>
      <w:r w:rsidRPr="00EC0E92">
        <w:rPr>
          <w:sz w:val="24"/>
          <w:szCs w:val="24"/>
        </w:rPr>
        <w:t>对象和</w:t>
      </w:r>
      <w:r w:rsidR="00BA342C" w:rsidRPr="00EC0E92">
        <w:rPr>
          <w:rFonts w:hint="eastAsia"/>
          <w:sz w:val="24"/>
          <w:szCs w:val="24"/>
        </w:rPr>
        <w:t>对象间的</w:t>
      </w:r>
      <w:r w:rsidRPr="00EC0E92">
        <w:rPr>
          <w:sz w:val="24"/>
          <w:szCs w:val="24"/>
        </w:rPr>
        <w:t>关系是清晰的。然而，在</w:t>
      </w:r>
      <w:r w:rsidR="00BA342C" w:rsidRPr="00EC0E92">
        <w:rPr>
          <w:sz w:val="24"/>
          <w:szCs w:val="24"/>
        </w:rPr>
        <w:t>实际</w:t>
      </w:r>
      <w:r w:rsidR="00BA342C" w:rsidRPr="00EC0E92">
        <w:rPr>
          <w:rFonts w:hint="eastAsia"/>
          <w:sz w:val="24"/>
          <w:szCs w:val="24"/>
        </w:rPr>
        <w:t>推荐系统</w:t>
      </w:r>
      <w:r w:rsidR="00BA342C" w:rsidRPr="00EC0E92">
        <w:rPr>
          <w:sz w:val="24"/>
          <w:szCs w:val="24"/>
        </w:rPr>
        <w:t>中，</w:t>
      </w:r>
      <w:r w:rsidRPr="00EC0E92">
        <w:rPr>
          <w:sz w:val="24"/>
          <w:szCs w:val="24"/>
        </w:rPr>
        <w:t>构造异质信息网络会遇到</w:t>
      </w:r>
      <w:r w:rsidR="00BA342C" w:rsidRPr="00EC0E92">
        <w:rPr>
          <w:sz w:val="24"/>
          <w:szCs w:val="24"/>
        </w:rPr>
        <w:t>很多</w:t>
      </w:r>
      <w:r w:rsidR="00BA342C" w:rsidRPr="00EC0E92">
        <w:rPr>
          <w:rFonts w:hint="eastAsia"/>
          <w:sz w:val="24"/>
          <w:szCs w:val="24"/>
        </w:rPr>
        <w:t>挑战</w:t>
      </w:r>
      <w:r w:rsidR="00BA342C" w:rsidRPr="00EC0E92">
        <w:rPr>
          <w:sz w:val="24"/>
          <w:szCs w:val="24"/>
        </w:rPr>
        <w:t>。对于关系数据库</w:t>
      </w:r>
      <w:r w:rsidR="00BA342C" w:rsidRPr="00EC0E92">
        <w:rPr>
          <w:rFonts w:hint="eastAsia"/>
          <w:sz w:val="24"/>
          <w:szCs w:val="24"/>
        </w:rPr>
        <w:t>等</w:t>
      </w:r>
      <w:r w:rsidRPr="00EC0E92">
        <w:rPr>
          <w:sz w:val="24"/>
          <w:szCs w:val="24"/>
        </w:rPr>
        <w:t>的结构化数据，构造</w:t>
      </w:r>
      <w:r w:rsidR="00BA342C" w:rsidRPr="00EC0E92">
        <w:rPr>
          <w:rFonts w:hint="eastAsia"/>
          <w:sz w:val="24"/>
          <w:szCs w:val="24"/>
        </w:rPr>
        <w:t>相应</w:t>
      </w:r>
      <w:r w:rsidR="00BA342C" w:rsidRPr="00EC0E92">
        <w:rPr>
          <w:sz w:val="24"/>
          <w:szCs w:val="24"/>
        </w:rPr>
        <w:t>异质信息网络较容易</w:t>
      </w:r>
      <w:r w:rsidR="00BA342C" w:rsidRPr="00EC0E92">
        <w:rPr>
          <w:rFonts w:hint="eastAsia"/>
          <w:sz w:val="24"/>
          <w:szCs w:val="24"/>
        </w:rPr>
        <w:t>。</w:t>
      </w:r>
      <w:r w:rsidR="00BA342C" w:rsidRPr="00EC0E92">
        <w:rPr>
          <w:sz w:val="24"/>
          <w:szCs w:val="24"/>
        </w:rPr>
        <w:t>然而即使是</w:t>
      </w:r>
      <w:r w:rsidRPr="00EC0E92">
        <w:rPr>
          <w:sz w:val="24"/>
          <w:szCs w:val="24"/>
        </w:rPr>
        <w:t>这种网络，对象和</w:t>
      </w:r>
      <w:r w:rsidR="00BA342C" w:rsidRPr="00EC0E92">
        <w:rPr>
          <w:rFonts w:hint="eastAsia"/>
          <w:sz w:val="24"/>
          <w:szCs w:val="24"/>
        </w:rPr>
        <w:t>对象间的</w:t>
      </w:r>
      <w:r w:rsidR="00BA342C" w:rsidRPr="00EC0E92">
        <w:rPr>
          <w:sz w:val="24"/>
          <w:szCs w:val="24"/>
        </w:rPr>
        <w:t>关系也可能具有噪声，</w:t>
      </w:r>
      <w:r w:rsidR="00BA342C" w:rsidRPr="00EC0E92">
        <w:rPr>
          <w:rFonts w:hint="eastAsia"/>
          <w:sz w:val="24"/>
          <w:szCs w:val="24"/>
        </w:rPr>
        <w:t>如</w:t>
      </w:r>
      <w:r w:rsidRPr="00EC0E92">
        <w:rPr>
          <w:sz w:val="24"/>
          <w:szCs w:val="24"/>
        </w:rPr>
        <w:t>对象重名</w:t>
      </w:r>
      <w:r w:rsidR="00BA342C" w:rsidRPr="00EC0E92">
        <w:rPr>
          <w:sz w:val="24"/>
          <w:szCs w:val="24"/>
        </w:rPr>
        <w:t>或关系不完整等</w:t>
      </w:r>
      <w:r w:rsidR="00BA342C" w:rsidRPr="00EC0E92">
        <w:rPr>
          <w:rFonts w:hint="eastAsia"/>
          <w:sz w:val="24"/>
          <w:szCs w:val="24"/>
        </w:rPr>
        <w:t>。</w:t>
      </w:r>
      <w:r w:rsidRPr="00EC0E92">
        <w:rPr>
          <w:sz w:val="24"/>
          <w:szCs w:val="24"/>
        </w:rPr>
        <w:t>对于文本、图像等非结构化</w:t>
      </w:r>
      <w:r w:rsidR="00BA342C" w:rsidRPr="00EC0E92">
        <w:rPr>
          <w:sz w:val="24"/>
          <w:szCs w:val="24"/>
        </w:rPr>
        <w:t>数据，如何准确抽取相应</w:t>
      </w:r>
      <w:r w:rsidRPr="00EC0E92">
        <w:rPr>
          <w:sz w:val="24"/>
          <w:szCs w:val="24"/>
        </w:rPr>
        <w:t>对象和关系，进而建</w:t>
      </w:r>
      <w:r w:rsidR="00BA342C" w:rsidRPr="00EC0E92">
        <w:rPr>
          <w:sz w:val="24"/>
          <w:szCs w:val="24"/>
        </w:rPr>
        <w:t>立</w:t>
      </w:r>
      <w:r w:rsidRPr="00EC0E92">
        <w:rPr>
          <w:sz w:val="24"/>
          <w:szCs w:val="24"/>
        </w:rPr>
        <w:t>完善和准确的异质信息网络，也</w:t>
      </w:r>
      <w:r w:rsidR="00BA342C" w:rsidRPr="00EC0E92">
        <w:rPr>
          <w:rFonts w:hint="eastAsia"/>
          <w:sz w:val="24"/>
          <w:szCs w:val="24"/>
        </w:rPr>
        <w:t>同样是难点。</w:t>
      </w:r>
      <w:r w:rsidRPr="00EC0E92">
        <w:rPr>
          <w:sz w:val="24"/>
          <w:szCs w:val="24"/>
        </w:rPr>
        <w:t>在实践中</w:t>
      </w:r>
      <w:r w:rsidR="00BA342C" w:rsidRPr="00EC0E92">
        <w:rPr>
          <w:rFonts w:hint="eastAsia"/>
          <w:sz w:val="24"/>
          <w:szCs w:val="24"/>
        </w:rPr>
        <w:t>，</w:t>
      </w:r>
      <w:r w:rsidRPr="00EC0E92">
        <w:rPr>
          <w:sz w:val="24"/>
          <w:szCs w:val="24"/>
        </w:rPr>
        <w:t>会</w:t>
      </w:r>
      <w:r w:rsidR="00BA342C" w:rsidRPr="00EC0E92">
        <w:rPr>
          <w:rFonts w:hint="eastAsia"/>
          <w:sz w:val="24"/>
          <w:szCs w:val="24"/>
        </w:rPr>
        <w:t>利用多种技术，</w:t>
      </w:r>
      <w:r w:rsidR="00BA342C" w:rsidRPr="00EC0E92">
        <w:rPr>
          <w:sz w:val="24"/>
          <w:szCs w:val="24"/>
        </w:rPr>
        <w:t>如</w:t>
      </w:r>
      <w:r w:rsidRPr="00EC0E92">
        <w:rPr>
          <w:sz w:val="24"/>
          <w:szCs w:val="24"/>
        </w:rPr>
        <w:t>自然语言处</w:t>
      </w:r>
      <w:r w:rsidR="00BA342C" w:rsidRPr="00EC0E92">
        <w:rPr>
          <w:sz w:val="24"/>
          <w:szCs w:val="24"/>
        </w:rPr>
        <w:t>理、图像处理等</w:t>
      </w:r>
      <w:r w:rsidRPr="00EC0E92">
        <w:rPr>
          <w:sz w:val="24"/>
          <w:szCs w:val="24"/>
        </w:rPr>
        <w:t>。</w:t>
      </w:r>
    </w:p>
    <w:p w:rsidR="00F9641F" w:rsidRPr="00EC0E92" w:rsidRDefault="00F9641F" w:rsidP="00EC0E92">
      <w:pPr>
        <w:spacing w:line="288" w:lineRule="auto"/>
        <w:ind w:firstLineChars="200" w:firstLine="480"/>
        <w:rPr>
          <w:sz w:val="24"/>
          <w:szCs w:val="24"/>
        </w:rPr>
      </w:pPr>
      <w:r w:rsidRPr="00EC0E92">
        <w:rPr>
          <w:rFonts w:asciiTheme="minorEastAsia" w:hAnsiTheme="minorEastAsia" w:hint="eastAsia"/>
          <w:bCs/>
          <w:sz w:val="24"/>
          <w:szCs w:val="24"/>
        </w:rPr>
        <w:t>其次，是</w:t>
      </w:r>
      <w:r w:rsidR="00BA342C" w:rsidRPr="00EC0E92">
        <w:rPr>
          <w:sz w:val="24"/>
          <w:szCs w:val="24"/>
        </w:rPr>
        <w:t>更</w:t>
      </w:r>
      <w:r w:rsidRPr="00EC0E92">
        <w:rPr>
          <w:sz w:val="24"/>
          <w:szCs w:val="24"/>
        </w:rPr>
        <w:t>强大的分析方法</w:t>
      </w:r>
      <w:r w:rsidRPr="00EC0E92">
        <w:rPr>
          <w:rFonts w:hint="eastAsia"/>
          <w:sz w:val="24"/>
          <w:szCs w:val="24"/>
        </w:rPr>
        <w:t>。</w:t>
      </w:r>
      <w:r w:rsidR="00BA342C" w:rsidRPr="00EC0E92">
        <w:rPr>
          <w:sz w:val="24"/>
          <w:szCs w:val="24"/>
        </w:rPr>
        <w:t>在异质信息网络中，对象通过不同的方式组织在一起。星型模式是广泛使用的异质信息网络类型。在</w:t>
      </w:r>
      <w:r w:rsidR="00BA342C" w:rsidRPr="00EC0E92">
        <w:rPr>
          <w:rFonts w:hint="eastAsia"/>
          <w:sz w:val="24"/>
          <w:szCs w:val="24"/>
        </w:rPr>
        <w:t>推荐</w:t>
      </w:r>
      <w:r w:rsidR="00BA342C" w:rsidRPr="00EC0E92">
        <w:rPr>
          <w:sz w:val="24"/>
          <w:szCs w:val="24"/>
        </w:rPr>
        <w:t>中，网络化数据更加复杂</w:t>
      </w:r>
      <w:r w:rsidR="00BA342C" w:rsidRPr="00EC0E92">
        <w:rPr>
          <w:rFonts w:hint="eastAsia"/>
          <w:sz w:val="24"/>
          <w:szCs w:val="24"/>
        </w:rPr>
        <w:t>且</w:t>
      </w:r>
      <w:r w:rsidR="00BA342C" w:rsidRPr="00EC0E92">
        <w:rPr>
          <w:sz w:val="24"/>
          <w:szCs w:val="24"/>
        </w:rPr>
        <w:t>没有规律性。</w:t>
      </w:r>
      <w:r w:rsidR="008D79E9">
        <w:rPr>
          <w:rFonts w:hint="eastAsia"/>
          <w:sz w:val="24"/>
          <w:szCs w:val="24"/>
        </w:rPr>
        <w:t>举个例子</w:t>
      </w:r>
      <w:r w:rsidR="00BA342C" w:rsidRPr="00EC0E92">
        <w:rPr>
          <w:rFonts w:hint="eastAsia"/>
          <w:sz w:val="24"/>
          <w:szCs w:val="24"/>
        </w:rPr>
        <w:t>，</w:t>
      </w:r>
      <w:r w:rsidR="00BA342C" w:rsidRPr="00EC0E92">
        <w:rPr>
          <w:sz w:val="24"/>
          <w:szCs w:val="24"/>
        </w:rPr>
        <w:t>网络中的链路会包含属性值，</w:t>
      </w:r>
      <w:r w:rsidR="008D79E9">
        <w:rPr>
          <w:rFonts w:hint="eastAsia"/>
          <w:sz w:val="24"/>
          <w:szCs w:val="24"/>
        </w:rPr>
        <w:t>如评分信息，</w:t>
      </w:r>
      <w:r w:rsidR="00BA342C" w:rsidRPr="00EC0E92">
        <w:rPr>
          <w:rFonts w:hint="eastAsia"/>
          <w:sz w:val="24"/>
          <w:szCs w:val="24"/>
        </w:rPr>
        <w:t>从而</w:t>
      </w:r>
      <w:proofErr w:type="gramStart"/>
      <w:r w:rsidR="00BA342C" w:rsidRPr="00EC0E92">
        <w:rPr>
          <w:sz w:val="24"/>
          <w:szCs w:val="24"/>
        </w:rPr>
        <w:t>构成</w:t>
      </w:r>
      <w:r w:rsidR="008D79E9">
        <w:rPr>
          <w:sz w:val="24"/>
          <w:szCs w:val="24"/>
        </w:rPr>
        <w:t>带权异质</w:t>
      </w:r>
      <w:proofErr w:type="gramEnd"/>
      <w:r w:rsidR="008D79E9">
        <w:rPr>
          <w:sz w:val="24"/>
          <w:szCs w:val="24"/>
        </w:rPr>
        <w:t>信息网络</w:t>
      </w:r>
      <w:r w:rsidR="00BA342C" w:rsidRPr="00EC0E92">
        <w:rPr>
          <w:sz w:val="24"/>
          <w:szCs w:val="24"/>
        </w:rPr>
        <w:t>。这种丰富模式的异</w:t>
      </w:r>
      <w:r w:rsidR="008D79E9">
        <w:rPr>
          <w:sz w:val="24"/>
          <w:szCs w:val="24"/>
        </w:rPr>
        <w:t>质网络</w:t>
      </w:r>
      <w:r w:rsidR="00BA342C" w:rsidRPr="00EC0E92">
        <w:rPr>
          <w:sz w:val="24"/>
          <w:szCs w:val="24"/>
        </w:rPr>
        <w:t>，</w:t>
      </w:r>
      <w:r w:rsidR="008D79E9">
        <w:rPr>
          <w:rFonts w:hint="eastAsia"/>
          <w:sz w:val="24"/>
          <w:szCs w:val="24"/>
        </w:rPr>
        <w:t>亟需强有力的语义分析工具</w:t>
      </w:r>
      <w:r w:rsidR="003438CD" w:rsidRPr="00EC0E92">
        <w:rPr>
          <w:sz w:val="24"/>
          <w:szCs w:val="24"/>
        </w:rPr>
        <w:t>。</w:t>
      </w:r>
    </w:p>
    <w:p w:rsidR="00BA342C" w:rsidRPr="00EC0E92" w:rsidRDefault="00BA342C" w:rsidP="00EC0E92">
      <w:pPr>
        <w:spacing w:line="288" w:lineRule="auto"/>
        <w:ind w:firstLineChars="200" w:firstLine="480"/>
        <w:rPr>
          <w:sz w:val="24"/>
          <w:szCs w:val="24"/>
        </w:rPr>
      </w:pPr>
      <w:r w:rsidRPr="00EC0E92">
        <w:rPr>
          <w:rFonts w:hint="eastAsia"/>
          <w:sz w:val="24"/>
          <w:szCs w:val="24"/>
        </w:rPr>
        <w:t>最后，是</w:t>
      </w:r>
      <w:r w:rsidRPr="00EC0E92">
        <w:rPr>
          <w:sz w:val="24"/>
          <w:szCs w:val="24"/>
        </w:rPr>
        <w:t>更大数据的处理</w:t>
      </w:r>
      <w:r w:rsidRPr="00EC0E92">
        <w:rPr>
          <w:rFonts w:hint="eastAsia"/>
          <w:sz w:val="24"/>
          <w:szCs w:val="24"/>
        </w:rPr>
        <w:t>。</w:t>
      </w:r>
      <w:r w:rsidR="00BF431B" w:rsidRPr="00EC0E92">
        <w:rPr>
          <w:sz w:val="24"/>
          <w:szCs w:val="24"/>
        </w:rPr>
        <w:t>为展现异质网络建模的优势，</w:t>
      </w:r>
      <w:r w:rsidRPr="00EC0E92">
        <w:rPr>
          <w:sz w:val="24"/>
          <w:szCs w:val="24"/>
        </w:rPr>
        <w:t>需要在更广泛的</w:t>
      </w:r>
      <w:r w:rsidR="00BF431B" w:rsidRPr="00EC0E92">
        <w:rPr>
          <w:sz w:val="24"/>
          <w:szCs w:val="24"/>
        </w:rPr>
        <w:t>领域中设计实用的</w:t>
      </w:r>
      <w:r w:rsidR="00BF431B" w:rsidRPr="00EC0E92">
        <w:rPr>
          <w:rFonts w:hint="eastAsia"/>
          <w:sz w:val="24"/>
          <w:szCs w:val="24"/>
        </w:rPr>
        <w:t>推荐</w:t>
      </w:r>
      <w:r w:rsidRPr="00EC0E92">
        <w:rPr>
          <w:sz w:val="24"/>
          <w:szCs w:val="24"/>
        </w:rPr>
        <w:t>算法。多样性是大数据的重要特征，</w:t>
      </w:r>
      <w:r w:rsidR="00BF431B" w:rsidRPr="00EC0E92">
        <w:rPr>
          <w:rFonts w:hint="eastAsia"/>
          <w:sz w:val="24"/>
          <w:szCs w:val="24"/>
        </w:rPr>
        <w:t>而</w:t>
      </w:r>
      <w:r w:rsidRPr="00EC0E92">
        <w:rPr>
          <w:sz w:val="24"/>
          <w:szCs w:val="24"/>
        </w:rPr>
        <w:t>异质网络是</w:t>
      </w:r>
      <w:r w:rsidR="00BF431B" w:rsidRPr="00EC0E92">
        <w:rPr>
          <w:sz w:val="24"/>
          <w:szCs w:val="24"/>
        </w:rPr>
        <w:t>处理</w:t>
      </w:r>
      <w:r w:rsidR="00BF431B" w:rsidRPr="00EC0E92">
        <w:rPr>
          <w:rFonts w:hint="eastAsia"/>
          <w:sz w:val="24"/>
          <w:szCs w:val="24"/>
        </w:rPr>
        <w:t>多样性</w:t>
      </w:r>
      <w:r w:rsidR="00BF431B" w:rsidRPr="00EC0E92">
        <w:rPr>
          <w:sz w:val="24"/>
          <w:szCs w:val="24"/>
        </w:rPr>
        <w:t>的有效方法。实际</w:t>
      </w:r>
      <w:r w:rsidR="00BF431B" w:rsidRPr="00EC0E92">
        <w:rPr>
          <w:rFonts w:hint="eastAsia"/>
          <w:sz w:val="24"/>
          <w:szCs w:val="24"/>
        </w:rPr>
        <w:t>中</w:t>
      </w:r>
      <w:r w:rsidRPr="00EC0E92">
        <w:rPr>
          <w:sz w:val="24"/>
          <w:szCs w:val="24"/>
        </w:rPr>
        <w:t>，异质网络是巨大的，甚至是动</w:t>
      </w:r>
      <w:r w:rsidR="00BF431B" w:rsidRPr="00EC0E92">
        <w:rPr>
          <w:sz w:val="24"/>
          <w:szCs w:val="24"/>
        </w:rPr>
        <w:t>态的，所以通常不能在内存中直接</w:t>
      </w:r>
      <w:r w:rsidRPr="00EC0E92">
        <w:rPr>
          <w:sz w:val="24"/>
          <w:szCs w:val="24"/>
        </w:rPr>
        <w:t>处理。由于</w:t>
      </w:r>
      <w:r w:rsidR="00BF431B" w:rsidRPr="00EC0E92">
        <w:rPr>
          <w:sz w:val="24"/>
          <w:szCs w:val="24"/>
        </w:rPr>
        <w:t>用户往往只对一小部分节点、</w:t>
      </w:r>
      <w:r w:rsidR="00BF431B" w:rsidRPr="00EC0E92">
        <w:rPr>
          <w:rFonts w:hint="eastAsia"/>
          <w:sz w:val="24"/>
          <w:szCs w:val="24"/>
        </w:rPr>
        <w:t>链路</w:t>
      </w:r>
      <w:r w:rsidRPr="00EC0E92">
        <w:rPr>
          <w:sz w:val="24"/>
          <w:szCs w:val="24"/>
        </w:rPr>
        <w:t>或</w:t>
      </w:r>
      <w:proofErr w:type="gramStart"/>
      <w:r w:rsidRPr="00EC0E92">
        <w:rPr>
          <w:sz w:val="24"/>
          <w:szCs w:val="24"/>
        </w:rPr>
        <w:t>子网络</w:t>
      </w:r>
      <w:proofErr w:type="gramEnd"/>
      <w:r w:rsidRPr="00EC0E92">
        <w:rPr>
          <w:sz w:val="24"/>
          <w:szCs w:val="24"/>
        </w:rPr>
        <w:t>感兴趣，</w:t>
      </w:r>
      <w:r w:rsidR="00BF431B" w:rsidRPr="00EC0E92">
        <w:rPr>
          <w:sz w:val="24"/>
          <w:szCs w:val="24"/>
        </w:rPr>
        <w:t>可以</w:t>
      </w:r>
      <w:r w:rsidRPr="00EC0E92">
        <w:rPr>
          <w:sz w:val="24"/>
          <w:szCs w:val="24"/>
        </w:rPr>
        <w:t>从现有网络中动态地提取</w:t>
      </w:r>
      <w:proofErr w:type="gramStart"/>
      <w:r w:rsidR="00BF431B" w:rsidRPr="00EC0E92">
        <w:rPr>
          <w:sz w:val="24"/>
          <w:szCs w:val="24"/>
        </w:rPr>
        <w:t>子网络</w:t>
      </w:r>
      <w:proofErr w:type="gramEnd"/>
      <w:r w:rsidR="00BF431B" w:rsidRPr="00EC0E92">
        <w:rPr>
          <w:sz w:val="24"/>
          <w:szCs w:val="24"/>
        </w:rPr>
        <w:t>进行分析。</w:t>
      </w:r>
    </w:p>
    <w:p w:rsidR="00095D37" w:rsidRPr="00F36F64" w:rsidRDefault="00095D37" w:rsidP="00F36F64">
      <w:pPr>
        <w:spacing w:line="288" w:lineRule="auto"/>
        <w:ind w:firstLineChars="200" w:firstLine="480"/>
        <w:rPr>
          <w:sz w:val="24"/>
          <w:szCs w:val="24"/>
        </w:rPr>
      </w:pPr>
      <w:r w:rsidRPr="00F36F64">
        <w:rPr>
          <w:rFonts w:hint="eastAsia"/>
          <w:sz w:val="24"/>
          <w:szCs w:val="24"/>
        </w:rPr>
        <w:t>前路漫漫</w:t>
      </w:r>
      <w:r w:rsidRPr="00F36F64">
        <w:rPr>
          <w:rFonts w:asciiTheme="minorEastAsia" w:hAnsiTheme="minorEastAsia" w:hint="eastAsia"/>
          <w:bCs/>
          <w:sz w:val="24"/>
          <w:szCs w:val="24"/>
        </w:rPr>
        <w:t>，但机遇与挑战并存。</w:t>
      </w:r>
      <w:r w:rsidR="00F36F64" w:rsidRPr="00F36F64">
        <w:rPr>
          <w:sz w:val="24"/>
          <w:szCs w:val="24"/>
        </w:rPr>
        <w:t>随着国内外学者</w:t>
      </w:r>
      <w:r w:rsidR="00F36F64" w:rsidRPr="00F36F64">
        <w:rPr>
          <w:rFonts w:hint="eastAsia"/>
          <w:sz w:val="24"/>
          <w:szCs w:val="24"/>
        </w:rPr>
        <w:t>持续</w:t>
      </w:r>
      <w:r w:rsidRPr="00F36F64">
        <w:rPr>
          <w:sz w:val="24"/>
          <w:szCs w:val="24"/>
        </w:rPr>
        <w:t>的关注与投入</w:t>
      </w:r>
      <w:r w:rsidRPr="00F36F64">
        <w:rPr>
          <w:rFonts w:hint="eastAsia"/>
          <w:sz w:val="24"/>
          <w:szCs w:val="24"/>
        </w:rPr>
        <w:t>，</w:t>
      </w:r>
      <w:r w:rsidR="00F36F64" w:rsidRPr="00F36F64">
        <w:rPr>
          <w:rFonts w:hint="eastAsia"/>
          <w:sz w:val="24"/>
          <w:szCs w:val="24"/>
        </w:rPr>
        <w:t>推荐</w:t>
      </w:r>
      <w:r w:rsidR="00F36F64" w:rsidRPr="00F36F64">
        <w:rPr>
          <w:sz w:val="24"/>
          <w:szCs w:val="24"/>
        </w:rPr>
        <w:t>技术</w:t>
      </w:r>
      <w:proofErr w:type="gramStart"/>
      <w:r w:rsidR="00F36F64" w:rsidRPr="00F36F64">
        <w:rPr>
          <w:sz w:val="24"/>
          <w:szCs w:val="24"/>
        </w:rPr>
        <w:t>必</w:t>
      </w:r>
      <w:r w:rsidRPr="00F36F64">
        <w:rPr>
          <w:sz w:val="24"/>
          <w:szCs w:val="24"/>
        </w:rPr>
        <w:t>能够</w:t>
      </w:r>
      <w:proofErr w:type="gramEnd"/>
      <w:r w:rsidRPr="00F36F64">
        <w:rPr>
          <w:sz w:val="24"/>
          <w:szCs w:val="24"/>
        </w:rPr>
        <w:t>越来越成熟</w:t>
      </w:r>
      <w:r w:rsidRPr="00F36F64">
        <w:rPr>
          <w:rFonts w:hint="eastAsia"/>
          <w:sz w:val="24"/>
          <w:szCs w:val="24"/>
        </w:rPr>
        <w:t>，</w:t>
      </w:r>
      <w:r w:rsidR="00F36F64" w:rsidRPr="00F36F64">
        <w:rPr>
          <w:rFonts w:hint="eastAsia"/>
          <w:sz w:val="24"/>
          <w:szCs w:val="24"/>
        </w:rPr>
        <w:t>为人类带来更好的生活体验</w:t>
      </w:r>
      <w:r w:rsidRPr="00F36F64">
        <w:rPr>
          <w:rFonts w:hint="eastAsia"/>
          <w:sz w:val="24"/>
          <w:szCs w:val="24"/>
        </w:rPr>
        <w:t>。</w:t>
      </w:r>
    </w:p>
    <w:p w:rsidR="00EC0E92" w:rsidRPr="00095D37" w:rsidRDefault="00EC0E92" w:rsidP="00A32C9B">
      <w:pPr>
        <w:jc w:val="left"/>
        <w:rPr>
          <w:rFonts w:asciiTheme="minorEastAsia" w:hAnsiTheme="minorEastAsia"/>
          <w:bCs/>
          <w:sz w:val="24"/>
          <w:szCs w:val="24"/>
        </w:rPr>
        <w:sectPr w:rsidR="00EC0E92" w:rsidRPr="00095D37"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47" w:name="_Toc8320228"/>
      <w:r w:rsidRPr="006D66DC">
        <w:rPr>
          <w:rFonts w:hint="eastAsia"/>
        </w:rPr>
        <w:lastRenderedPageBreak/>
        <w:t>参考文献</w:t>
      </w:r>
      <w:bookmarkEnd w:id="47"/>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[31] </w:t>
      </w:r>
      <w:r w:rsidRPr="002C70A4">
        <w:rPr>
          <w:rFonts w:ascii="Times New Roman" w:hAnsi="Times New Roman" w:cs="Times New Roman"/>
        </w:rPr>
        <w:t xml:space="preserve">He X, Zhang H, </w:t>
      </w:r>
      <w:proofErr w:type="spellStart"/>
      <w:r w:rsidRPr="002C70A4">
        <w:rPr>
          <w:rFonts w:ascii="Times New Roman" w:hAnsi="Times New Roman" w:cs="Times New Roman"/>
        </w:rPr>
        <w:t>Kan</w:t>
      </w:r>
      <w:proofErr w:type="spellEnd"/>
      <w:r w:rsidRPr="002C70A4">
        <w:rPr>
          <w:rFonts w:ascii="Times New Roman" w:hAnsi="Times New Roman" w:cs="Times New Roman"/>
        </w:rPr>
        <w:t xml:space="preserve"> M Y, et al. Fast matrix factorization for online recommendation with implicit feedback[C]//Proceedings of the 39th International ACM SIGIR conference on Research and Development in Information Retrieval. ACM, 2016: 549-558.</w:t>
      </w:r>
    </w:p>
    <w:p w:rsidR="002C70A4"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[32] </w:t>
      </w:r>
      <w:proofErr w:type="spellStart"/>
      <w:r w:rsidRPr="002C70A4">
        <w:rPr>
          <w:rFonts w:ascii="Times New Roman" w:hAnsi="Times New Roman" w:cs="Times New Roman"/>
        </w:rPr>
        <w:t>Rendle</w:t>
      </w:r>
      <w:proofErr w:type="spellEnd"/>
      <w:r w:rsidRPr="002C70A4">
        <w:rPr>
          <w:rFonts w:ascii="Times New Roman" w:hAnsi="Times New Roman" w:cs="Times New Roman"/>
        </w:rPr>
        <w:t xml:space="preserve"> S, </w:t>
      </w:r>
      <w:proofErr w:type="spellStart"/>
      <w:r w:rsidRPr="002C70A4">
        <w:rPr>
          <w:rFonts w:ascii="Times New Roman" w:hAnsi="Times New Roman" w:cs="Times New Roman"/>
        </w:rPr>
        <w:t>Freudenthaler</w:t>
      </w:r>
      <w:proofErr w:type="spellEnd"/>
      <w:r w:rsidRPr="002C70A4">
        <w:rPr>
          <w:rFonts w:ascii="Times New Roman" w:hAnsi="Times New Roman" w:cs="Times New Roman"/>
        </w:rPr>
        <w:t xml:space="preserve"> C, </w:t>
      </w:r>
      <w:proofErr w:type="spellStart"/>
      <w:r w:rsidRPr="002C70A4">
        <w:rPr>
          <w:rFonts w:ascii="Times New Roman" w:hAnsi="Times New Roman" w:cs="Times New Roman"/>
        </w:rPr>
        <w:t>Gantner</w:t>
      </w:r>
      <w:proofErr w:type="spellEnd"/>
      <w:r w:rsidRPr="002C70A4">
        <w:rPr>
          <w:rFonts w:ascii="Times New Roman" w:hAnsi="Times New Roman" w:cs="Times New Roman"/>
        </w:rPr>
        <w:t xml:space="preserve"> Z, et al. BPR: Bayesian personalized ranking from implicit feedback[C]//Proceedings of the twenty-fifth conference on uncertainty in artificial intelligence. AUAI Press, 2009: 452-461.</w:t>
      </w:r>
    </w:p>
    <w:p w:rsidR="002C70A4" w:rsidRDefault="002C70A4" w:rsidP="002C70A4">
      <w:pPr>
        <w:spacing w:line="288" w:lineRule="auto"/>
        <w:ind w:rightChars="50" w:right="105"/>
        <w:rPr>
          <w:rFonts w:ascii="Times New Roman" w:hAnsi="Times New Roman" w:cs="Times New Roman"/>
        </w:rPr>
      </w:pPr>
      <w:r>
        <w:rPr>
          <w:rFonts w:ascii="Times New Roman" w:hAnsi="Times New Roman" w:cs="Times New Roman"/>
        </w:rPr>
        <w:t>[33</w:t>
      </w:r>
      <w:r w:rsidRPr="003C3F06">
        <w:rPr>
          <w:rFonts w:ascii="Times New Roman" w:hAnsi="Times New Roman" w:cs="Times New Roman"/>
        </w:rPr>
        <w:t xml:space="preserve">]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2C70A4" w:rsidRPr="003C3F06" w:rsidRDefault="002C70A4" w:rsidP="00371AB4">
      <w:pPr>
        <w:spacing w:line="288" w:lineRule="auto"/>
        <w:ind w:rightChars="50" w:right="105"/>
        <w:rPr>
          <w:rFonts w:ascii="Times New Roman" w:hAnsi="Times New Roman" w:cs="Times New Roman"/>
        </w:rPr>
      </w:pPr>
      <w:r>
        <w:rPr>
          <w:rFonts w:ascii="Times New Roman" w:hAnsi="Times New Roman" w:cs="Times New Roman"/>
        </w:rPr>
        <w:t xml:space="preserve">[34] </w:t>
      </w:r>
      <w:r w:rsidRPr="002C70A4">
        <w:rPr>
          <w:rFonts w:ascii="Times New Roman" w:hAnsi="Times New Roman" w:cs="Times New Roman"/>
        </w:rPr>
        <w:t>He X, Liao L, Zhang H, et al. Neural collaborative filtering[C]//Proceedings of the 26th International Conference on World Wide Web. International World Wide Web Conferences Steering Committee, 2017: 173-182.</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48" w:name="_Toc13094"/>
      <w:bookmarkStart w:id="49" w:name="_Toc450552536"/>
      <w:bookmarkStart w:id="50" w:name="_Toc20211"/>
      <w:bookmarkStart w:id="51" w:name="_Toc446427273"/>
      <w:bookmarkStart w:id="52" w:name="_Toc83202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48"/>
      <w:bookmarkEnd w:id="49"/>
      <w:bookmarkEnd w:id="50"/>
      <w:bookmarkEnd w:id="51"/>
      <w:bookmarkEnd w:id="52"/>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kern w:val="0"/>
        </w:rPr>
      </w:pPr>
      <w:bookmarkStart w:id="53" w:name="_Toc8320231"/>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3"/>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kern w:val="0"/>
          <w:sz w:val="32"/>
          <w:szCs w:val="32"/>
        </w:rPr>
        <w:sectPr w:rsidR="00884CD5" w:rsidSect="0075738C">
          <w:headerReference w:type="default" r:id="rId28"/>
          <w:footerReference w:type="default" r:id="rId29"/>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C04DB4">
      <w:pPr>
        <w:pStyle w:val="1"/>
        <w:spacing w:before="312" w:after="312"/>
        <w:rPr>
          <w:kern w:val="0"/>
        </w:rPr>
      </w:pPr>
      <w:bookmarkStart w:id="54" w:name="_Toc8320232"/>
      <w:r>
        <w:rPr>
          <w:noProof/>
        </w:rPr>
        <w:lastRenderedPageBreak/>
        <w:drawing>
          <wp:inline distT="0" distB="0" distL="0" distR="0" wp14:anchorId="1D1A348F" wp14:editId="5CA60815">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C04DB4">
      <w:pPr>
        <w:pStyle w:val="1"/>
        <w:spacing w:before="312" w:after="312"/>
        <w:rPr>
          <w:kern w:val="0"/>
        </w:rPr>
      </w:pPr>
      <w:r>
        <w:rPr>
          <w:noProof/>
        </w:rPr>
        <w:lastRenderedPageBreak/>
        <w:drawing>
          <wp:inline distT="0" distB="0" distL="0" distR="0" wp14:anchorId="0D26C2B9" wp14:editId="4626AE60">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C04DB4">
      <w:pPr>
        <w:pStyle w:val="1"/>
        <w:spacing w:before="312" w:after="312"/>
        <w:rPr>
          <w:kern w:val="0"/>
        </w:rPr>
      </w:pPr>
      <w:r>
        <w:rPr>
          <w:noProof/>
        </w:rPr>
        <w:lastRenderedPageBreak/>
        <w:drawing>
          <wp:inline distT="0" distB="0" distL="0" distR="0" wp14:anchorId="17F34C80" wp14:editId="4D84227A">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C04DB4">
      <w:pPr>
        <w:pStyle w:val="1"/>
        <w:spacing w:before="312" w:after="312"/>
        <w:rPr>
          <w:kern w:val="0"/>
        </w:rPr>
      </w:pPr>
      <w:r>
        <w:rPr>
          <w:noProof/>
        </w:rPr>
        <w:lastRenderedPageBreak/>
        <w:drawing>
          <wp:inline distT="0" distB="0" distL="0" distR="0" wp14:anchorId="39C32560" wp14:editId="40A03434">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C04DB4">
      <w:pPr>
        <w:pStyle w:val="1"/>
        <w:spacing w:before="312" w:after="312"/>
        <w:rPr>
          <w:kern w:val="0"/>
        </w:rPr>
      </w:pPr>
      <w:r>
        <w:rPr>
          <w:noProof/>
        </w:rPr>
        <w:lastRenderedPageBreak/>
        <w:drawing>
          <wp:inline distT="0" distB="0" distL="0" distR="0" wp14:anchorId="44D3F7B8" wp14:editId="483A861C">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C04DB4">
      <w:pPr>
        <w:pStyle w:val="1"/>
        <w:spacing w:before="312" w:after="312"/>
        <w:rPr>
          <w:kern w:val="0"/>
        </w:rPr>
      </w:pPr>
      <w:r>
        <w:rPr>
          <w:noProof/>
        </w:rPr>
        <w:lastRenderedPageBreak/>
        <w:drawing>
          <wp:inline distT="0" distB="0" distL="0" distR="0" wp14:anchorId="25934B6D" wp14:editId="09A75870">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C04DB4">
      <w:pPr>
        <w:pStyle w:val="1"/>
        <w:spacing w:before="312" w:after="312"/>
        <w:rPr>
          <w:kern w:val="0"/>
        </w:rPr>
      </w:pPr>
      <w:r>
        <w:rPr>
          <w:noProof/>
        </w:rPr>
        <w:lastRenderedPageBreak/>
        <w:drawing>
          <wp:inline distT="0" distB="0" distL="0" distR="0" wp14:anchorId="2CBF3C71" wp14:editId="0E67184C">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C04DB4">
      <w:pPr>
        <w:pStyle w:val="1"/>
        <w:spacing w:before="312" w:after="312"/>
        <w:rPr>
          <w:kern w:val="0"/>
        </w:rPr>
      </w:pPr>
      <w:r>
        <w:rPr>
          <w:noProof/>
        </w:rPr>
        <w:lastRenderedPageBreak/>
        <w:drawing>
          <wp:inline distT="0" distB="0" distL="0" distR="0" wp14:anchorId="654A5789" wp14:editId="4749E346">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C04DB4">
      <w:pPr>
        <w:pStyle w:val="1"/>
        <w:spacing w:before="312" w:after="312"/>
        <w:rPr>
          <w:kern w:val="0"/>
        </w:rPr>
      </w:pPr>
      <w:r>
        <w:rPr>
          <w:noProof/>
        </w:rPr>
        <w:lastRenderedPageBreak/>
        <w:drawing>
          <wp:inline distT="0" distB="0" distL="0" distR="0" wp14:anchorId="022C2CCE" wp14:editId="6DF91DB9">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E8874AD" wp14:editId="7B1C7D96">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16B33B2B" wp14:editId="163FDECD">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F5AE2E5" wp14:editId="4591ADF4">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C04DB4">
      <w:pPr>
        <w:pStyle w:val="1"/>
        <w:spacing w:before="312" w:after="312"/>
        <w:rPr>
          <w:kern w:val="0"/>
        </w:rPr>
      </w:pPr>
      <w:r>
        <w:rPr>
          <w:noProof/>
        </w:rPr>
        <w:lastRenderedPageBreak/>
        <w:drawing>
          <wp:inline distT="0" distB="0" distL="0" distR="0" wp14:anchorId="46FC9EAA" wp14:editId="11DE5B92">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C04DB4">
      <w:pPr>
        <w:pStyle w:val="1"/>
        <w:spacing w:before="312" w:after="312"/>
        <w:rPr>
          <w:kern w:val="0"/>
        </w:rPr>
      </w:pPr>
      <w:r>
        <w:rPr>
          <w:noProof/>
        </w:rPr>
        <w:lastRenderedPageBreak/>
        <w:drawing>
          <wp:inline distT="0" distB="0" distL="0" distR="0" wp14:anchorId="49F882B1" wp14:editId="608E4A02">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C04DB4">
      <w:pPr>
        <w:pStyle w:val="1"/>
        <w:spacing w:before="312" w:after="312"/>
        <w:rPr>
          <w:kern w:val="0"/>
        </w:rPr>
      </w:pPr>
      <w:r>
        <w:rPr>
          <w:noProof/>
        </w:rPr>
        <w:lastRenderedPageBreak/>
        <w:drawing>
          <wp:inline distT="0" distB="0" distL="0" distR="0" wp14:anchorId="4629D316" wp14:editId="4DC62636">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69F07FF1" wp14:editId="1CD34219">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195FA925" wp14:editId="04627BEB">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54"/>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sidR="00FA0CA3">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sidR="00453431">
        <w:rPr>
          <w:rFonts w:asciiTheme="minorEastAsia" w:hAnsiTheme="minorEastAsia" w:cs="瀹嬩綋" w:hint="eastAsia"/>
          <w:kern w:val="0"/>
          <w:sz w:val="24"/>
          <w:szCs w:val="24"/>
        </w:rPr>
        <w:t>LSH-</w:t>
      </w:r>
      <w:proofErr w:type="spellStart"/>
      <w:r w:rsidR="00453431">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sidR="007279F9">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sidR="007279F9">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008F5351">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r w:rsidRPr="00A4149C">
        <w:rPr>
          <w:rFonts w:asciiTheme="minorEastAsia" w:hAnsiTheme="minorEastAsia" w:cs="瀹嬩綋" w:hint="eastAsia"/>
          <w:kern w:val="0"/>
          <w:sz w:val="24"/>
          <w:szCs w:val="24"/>
          <w:vertAlign w:val="superscript"/>
        </w:rPr>
        <w:t>[25]</w:t>
      </w:r>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w:t>
            </w:r>
            <w:proofErr w:type="spellStart"/>
            <w:r w:rsidRPr="00E32C86">
              <w:rPr>
                <w:rFonts w:ascii="宋体" w:eastAsia="宋体" w:hAnsi="宋体" w:cs="Times New Roman" w:hint="eastAsia"/>
              </w:rPr>
              <w:t>HeteRecom</w:t>
            </w:r>
            <w:proofErr w:type="spellEnd"/>
            <w:r w:rsidRPr="00E32C86">
              <w:rPr>
                <w:rFonts w:ascii="宋体" w:eastAsia="宋体" w:hAnsi="宋体" w:cs="Times New Roman" w:hint="eastAsia"/>
              </w:rPr>
              <w:t>，利用元路径的语义信息来评估电影间的相似性。此外，考虑属性值，如链接上的评分，他们进一步将推荐系统建模为加权异质信息网络，并提出基于语义路径的个性化推荐方法</w:t>
            </w:r>
            <w:proofErr w:type="spellStart"/>
            <w:r w:rsidRPr="00E32C86">
              <w:rPr>
                <w:rFonts w:ascii="宋体" w:eastAsia="宋体" w:hAnsi="宋体" w:cs="Times New Roman" w:hint="eastAsia"/>
              </w:rPr>
              <w:t>SemRec</w:t>
            </w:r>
            <w:proofErr w:type="spellEnd"/>
            <w:r w:rsidRPr="00E32C86">
              <w:rPr>
                <w:rFonts w:ascii="宋体" w:eastAsia="宋体" w:hAnsi="宋体" w:cs="Times New Roman" w:hint="eastAsia"/>
              </w:rPr>
              <w:t>。为充分利用关系异质性，Yu等人引入基于元路径的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w:t>
            </w:r>
            <w:proofErr w:type="spellStart"/>
            <w:r w:rsidRPr="00E32C86">
              <w:rPr>
                <w:rFonts w:ascii="宋体" w:eastAsia="宋体" w:hAnsi="宋体" w:cs="Times New Roman" w:hint="eastAsia"/>
              </w:rPr>
              <w:t>SVMRank</w:t>
            </w:r>
            <w:proofErr w:type="spellEnd"/>
            <w:r w:rsidRPr="00E32C86">
              <w:rPr>
                <w:rFonts w:ascii="宋体" w:eastAsia="宋体" w:hAnsi="宋体" w:cs="Times New Roman" w:hint="eastAsia"/>
              </w:rPr>
              <w:t>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进行了一阶近似，将邻接矩阵更换成自环的邻接矩阵；作为</w:t>
            </w:r>
            <w:proofErr w:type="spellStart"/>
            <w:r w:rsidRPr="00E32C86">
              <w:rPr>
                <w:rFonts w:ascii="宋体" w:eastAsia="宋体" w:hAnsi="宋体" w:cs="Times New Roman" w:hint="eastAsia"/>
              </w:rPr>
              <w:t>ChebNet</w:t>
            </w:r>
            <w:proofErr w:type="spellEnd"/>
            <w:r w:rsidRPr="00E32C86">
              <w:rPr>
                <w:rFonts w:ascii="宋体" w:eastAsia="宋体" w:hAnsi="宋体" w:cs="Times New Roman" w:hint="eastAsia"/>
              </w:rPr>
              <w: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 xml:space="preserve">Shi C, Zhou C, Kong X, et al. </w:t>
            </w:r>
            <w:proofErr w:type="spellStart"/>
            <w:r w:rsidRPr="00E32C86">
              <w:rPr>
                <w:rFonts w:ascii="宋体" w:eastAsia="宋体" w:hAnsi="宋体" w:cs="Times New Roman"/>
              </w:rPr>
              <w:t>Heterecom</w:t>
            </w:r>
            <w:proofErr w:type="spellEnd"/>
            <w:r w:rsidRPr="00E32C86">
              <w:rPr>
                <w:rFonts w:ascii="宋体" w:eastAsia="宋体" w:hAnsi="宋体" w:cs="Times New Roman"/>
              </w:rPr>
              <w:t>: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3. Shi C, Zhang Z, Ji Y, et al. </w:t>
            </w:r>
            <w:proofErr w:type="spellStart"/>
            <w:r w:rsidRPr="00E32C86">
              <w:rPr>
                <w:rFonts w:ascii="宋体" w:eastAsia="宋体" w:hAnsi="宋体" w:cs="Times New Roman"/>
              </w:rPr>
              <w:t>SemRec</w:t>
            </w:r>
            <w:proofErr w:type="spellEnd"/>
            <w:r w:rsidRPr="00E32C86">
              <w:rPr>
                <w:rFonts w:ascii="宋体" w:eastAsia="宋体" w:hAnsi="宋体" w:cs="Times New Roman"/>
              </w:rPr>
              <w:t>: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5. Burke R, </w:t>
            </w:r>
            <w:proofErr w:type="spellStart"/>
            <w:r w:rsidRPr="00E32C86">
              <w:rPr>
                <w:rFonts w:ascii="宋体" w:eastAsia="宋体" w:hAnsi="宋体" w:cs="Times New Roman"/>
              </w:rPr>
              <w:t>Vahedian</w:t>
            </w:r>
            <w:proofErr w:type="spellEnd"/>
            <w:r w:rsidRPr="00E32C86">
              <w:rPr>
                <w:rFonts w:ascii="宋体" w:eastAsia="宋体" w:hAnsi="宋体" w:cs="Times New Roman"/>
              </w:rPr>
              <w:t xml:space="preserve"> F, </w:t>
            </w:r>
            <w:proofErr w:type="spellStart"/>
            <w:r w:rsidRPr="00E32C86">
              <w:rPr>
                <w:rFonts w:ascii="宋体" w:eastAsia="宋体" w:hAnsi="宋体" w:cs="Times New Roman"/>
              </w:rPr>
              <w:t>Mobasher</w:t>
            </w:r>
            <w:proofErr w:type="spellEnd"/>
            <w:r w:rsidRPr="00E32C86">
              <w:rPr>
                <w:rFonts w:ascii="宋体" w:eastAsia="宋体" w:hAnsi="宋体" w:cs="Times New Roman"/>
              </w:rPr>
              <w:t xml:space="preserve">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 xml:space="preserve">6. Jamali M, Lakshmanan L. </w:t>
            </w:r>
            <w:proofErr w:type="spellStart"/>
            <w:r w:rsidRPr="00E32C86">
              <w:rPr>
                <w:rFonts w:ascii="宋体" w:eastAsia="宋体" w:hAnsi="宋体" w:cs="Times New Roman"/>
              </w:rPr>
              <w:t>HeteroMF</w:t>
            </w:r>
            <w:proofErr w:type="spellEnd"/>
            <w:r w:rsidRPr="00E32C86">
              <w:rPr>
                <w:rFonts w:ascii="宋体" w:eastAsia="宋体" w:hAnsi="宋体" w:cs="Times New Roman"/>
              </w:rPr>
              <w:t>: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7. Ren X, Liu J, Yu X, et al. </w:t>
            </w:r>
            <w:proofErr w:type="spellStart"/>
            <w:r w:rsidRPr="00E32C86">
              <w:rPr>
                <w:rFonts w:ascii="宋体" w:eastAsia="宋体" w:hAnsi="宋体" w:cs="Times New Roman"/>
              </w:rPr>
              <w:t>Cluscite</w:t>
            </w:r>
            <w:proofErr w:type="spellEnd"/>
            <w:r w:rsidRPr="00E32C86">
              <w:rPr>
                <w:rFonts w:ascii="宋体" w:eastAsia="宋体" w:hAnsi="宋体" w:cs="Times New Roman"/>
              </w:rPr>
              <w:t>: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xml:space="preserve">. Luo C, Pang W, Wang Z, et al. </w:t>
            </w:r>
            <w:proofErr w:type="spellStart"/>
            <w:r w:rsidRPr="00E32C86">
              <w:rPr>
                <w:rFonts w:ascii="宋体" w:eastAsia="宋体" w:hAnsi="宋体" w:cs="Times New Roman"/>
              </w:rPr>
              <w:t>Hete-cf</w:t>
            </w:r>
            <w:proofErr w:type="spellEnd"/>
            <w:r w:rsidRPr="00E32C86">
              <w:rPr>
                <w:rFonts w:ascii="宋体" w:eastAsia="宋体" w:hAnsi="宋体" w:cs="Times New Roman"/>
              </w:rPr>
              <w:t>: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proofErr w:type="spellStart"/>
            <w:r w:rsidRPr="00E32C86">
              <w:rPr>
                <w:rFonts w:ascii="宋体" w:eastAsia="宋体" w:hAnsi="宋体" w:cs="Times New Roman"/>
              </w:rPr>
              <w:t>Bruna</w:t>
            </w:r>
            <w:proofErr w:type="spellEnd"/>
            <w:r w:rsidRPr="00E32C86">
              <w:rPr>
                <w:rFonts w:ascii="宋体" w:eastAsia="宋体" w:hAnsi="宋体" w:cs="Times New Roman"/>
              </w:rPr>
              <w:t xml:space="preserve"> J, </w:t>
            </w:r>
            <w:proofErr w:type="spellStart"/>
            <w:r w:rsidRPr="00E32C86">
              <w:rPr>
                <w:rFonts w:ascii="宋体" w:eastAsia="宋体" w:hAnsi="宋体" w:cs="Times New Roman"/>
              </w:rPr>
              <w:t>Zaremba</w:t>
            </w:r>
            <w:proofErr w:type="spellEnd"/>
            <w:r w:rsidRPr="00E32C86">
              <w:rPr>
                <w:rFonts w:ascii="宋体" w:eastAsia="宋体" w:hAnsi="宋体" w:cs="Times New Roman"/>
              </w:rPr>
              <w:t xml:space="preserve"> W, </w:t>
            </w:r>
            <w:proofErr w:type="spellStart"/>
            <w:r w:rsidRPr="00E32C86">
              <w:rPr>
                <w:rFonts w:ascii="宋体" w:eastAsia="宋体" w:hAnsi="宋体" w:cs="Times New Roman"/>
              </w:rPr>
              <w:t>Szlam</w:t>
            </w:r>
            <w:proofErr w:type="spellEnd"/>
            <w:r w:rsidRPr="00E32C86">
              <w:rPr>
                <w:rFonts w:ascii="宋体" w:eastAsia="宋体" w:hAnsi="宋体" w:cs="Times New Roman"/>
              </w:rPr>
              <w:t xml:space="preserve"> A, et al. Spectral networks and locally connected networks on graphs[J].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proofErr w:type="spellStart"/>
            <w:r w:rsidRPr="00E32C86">
              <w:rPr>
                <w:rFonts w:ascii="宋体" w:eastAsia="宋体" w:hAnsi="宋体" w:cs="Times New Roman"/>
              </w:rPr>
              <w:t>Defferrard</w:t>
            </w:r>
            <w:proofErr w:type="spellEnd"/>
            <w:r w:rsidRPr="00E32C86">
              <w:rPr>
                <w:rFonts w:ascii="宋体" w:eastAsia="宋体" w:hAnsi="宋体" w:cs="Times New Roman"/>
              </w:rPr>
              <w:t xml:space="preserve"> M, </w:t>
            </w:r>
            <w:proofErr w:type="spellStart"/>
            <w:r w:rsidRPr="00E32C86">
              <w:rPr>
                <w:rFonts w:ascii="宋体" w:eastAsia="宋体" w:hAnsi="宋体" w:cs="Times New Roman"/>
              </w:rPr>
              <w:t>Bresson</w:t>
            </w:r>
            <w:proofErr w:type="spellEnd"/>
            <w:r w:rsidRPr="00E32C86">
              <w:rPr>
                <w:rFonts w:ascii="宋体" w:eastAsia="宋体" w:hAnsi="宋体" w:cs="Times New Roman"/>
              </w:rPr>
              <w:t xml:space="preserve"> X, </w:t>
            </w:r>
            <w:proofErr w:type="spellStart"/>
            <w:r w:rsidRPr="00E32C86">
              <w:rPr>
                <w:rFonts w:ascii="宋体" w:eastAsia="宋体" w:hAnsi="宋体" w:cs="Times New Roman"/>
              </w:rPr>
              <w:t>Vandergheynst</w:t>
            </w:r>
            <w:proofErr w:type="spellEnd"/>
            <w:r w:rsidRPr="00E32C86">
              <w:rPr>
                <w:rFonts w:ascii="宋体" w:eastAsia="宋体" w:hAnsi="宋体" w:cs="Times New Roman"/>
              </w:rPr>
              <w:t xml:space="preserve">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3. </w:t>
            </w:r>
            <w:proofErr w:type="spellStart"/>
            <w:r w:rsidRPr="00E32C86">
              <w:rPr>
                <w:rFonts w:ascii="宋体" w:eastAsia="宋体" w:hAnsi="宋体" w:cs="Times New Roman"/>
              </w:rPr>
              <w:t>Kipf</w:t>
            </w:r>
            <w:proofErr w:type="spellEnd"/>
            <w:r w:rsidRPr="00E32C86">
              <w:rPr>
                <w:rFonts w:ascii="宋体" w:eastAsia="宋体" w:hAnsi="宋体" w:cs="Times New Roman"/>
              </w:rPr>
              <w:t xml:space="preserve"> T N, Welling M. Semi-supervised classification with graph convolutional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4. </w:t>
            </w:r>
            <w:proofErr w:type="spellStart"/>
            <w:r w:rsidRPr="00E32C86">
              <w:rPr>
                <w:rFonts w:ascii="宋体" w:eastAsia="宋体" w:hAnsi="宋体" w:cs="Times New Roman"/>
              </w:rPr>
              <w:t>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proofErr w:type="spellEnd"/>
            <w:r w:rsidRPr="00E32C86">
              <w:rPr>
                <w:rFonts w:ascii="宋体" w:eastAsia="宋体" w:hAnsi="宋体" w:cs="Times New Roman"/>
              </w:rPr>
              <w:t xml:space="preserve"> P, </w:t>
            </w:r>
            <w:proofErr w:type="spellStart"/>
            <w:r w:rsidRPr="00E32C86">
              <w:rPr>
                <w:rFonts w:ascii="宋体" w:eastAsia="宋体" w:hAnsi="宋体" w:cs="Times New Roman"/>
              </w:rPr>
              <w:t>Cucurull</w:t>
            </w:r>
            <w:proofErr w:type="spellEnd"/>
            <w:r w:rsidRPr="00E32C86">
              <w:rPr>
                <w:rFonts w:ascii="宋体" w:eastAsia="宋体" w:hAnsi="宋体" w:cs="Times New Roman"/>
              </w:rPr>
              <w:t xml:space="preserve"> G, Casanova A, et al. Graph attention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8"/>
          <w:footerReference w:type="default" r:id="rId49"/>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w:t>
            </w:r>
            <w:proofErr w:type="spellStart"/>
            <w:r w:rsidRPr="00A5377F">
              <w:rPr>
                <w:rFonts w:ascii="宋体" w:eastAsia="宋体" w:hAnsi="宋体" w:cs="Times New Roman" w:hint="eastAsia"/>
                <w:bCs/>
              </w:rPr>
              <w:t>HeteRecom</w:t>
            </w:r>
            <w:proofErr w:type="spellEnd"/>
            <w:r w:rsidRPr="00A5377F">
              <w:rPr>
                <w:rFonts w:ascii="宋体" w:eastAsia="宋体" w:hAnsi="宋体" w:cs="Times New Roman" w:hint="eastAsia"/>
                <w:bCs/>
              </w:rPr>
              <w:t>，利用元路径的语义信息来评估电影间的相似性。此外，考虑属性值，如链接上的评分，他们进一步将推荐系统建模为加权异质信息网络，并提出基于语义路径的个性化推荐方法</w:t>
            </w:r>
            <w:proofErr w:type="spellStart"/>
            <w:r w:rsidRPr="00A5377F">
              <w:rPr>
                <w:rFonts w:ascii="宋体" w:eastAsia="宋体" w:hAnsi="宋体" w:cs="Times New Roman" w:hint="eastAsia"/>
                <w:bCs/>
              </w:rPr>
              <w:t>SemRec</w:t>
            </w:r>
            <w:proofErr w:type="spellEnd"/>
            <w:r w:rsidRPr="00A5377F">
              <w:rPr>
                <w:rFonts w:ascii="宋体" w:eastAsia="宋体" w:hAnsi="宋体" w:cs="Times New Roman" w:hint="eastAsia"/>
                <w:bCs/>
              </w:rPr>
              <w:t>。为充分利用关系异质性，Yu等人引入基于元路径的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w:t>
            </w:r>
            <w:proofErr w:type="spellStart"/>
            <w:r w:rsidRPr="00A5377F">
              <w:rPr>
                <w:rFonts w:ascii="宋体" w:eastAsia="宋体" w:hAnsi="宋体" w:cs="Times New Roman"/>
                <w:b/>
                <w:bCs/>
              </w:rPr>
              <w:t>NeuACF</w:t>
            </w:r>
            <w:proofErr w:type="spellEnd"/>
            <w:r w:rsidRPr="00A5377F">
              <w:rPr>
                <w:rFonts w:ascii="宋体" w:eastAsia="宋体" w:hAnsi="宋体" w:cs="Times New Roman"/>
                <w:b/>
                <w:bCs/>
              </w:rPr>
              <w:t>)</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中，用户和物品的交互可能性是利用embedding间的点积来度量的。由于点积本身所固有的缺陷——不满足三角不等式，可能导致相似性的传递特征被破坏，从而限制模型效果的提升。与此同时，</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proofErr w:type="spellStart"/>
            <w:r w:rsidRPr="00A5377F">
              <w:rPr>
                <w:rFonts w:ascii="宋体" w:eastAsia="宋体" w:hAnsi="宋体" w:cs="Times New Roman" w:hint="eastAsia"/>
                <w:b/>
                <w:bCs/>
              </w:rPr>
              <w:t>PathSim</w:t>
            </w:r>
            <w:proofErr w:type="spellEnd"/>
            <w:r w:rsidRPr="00A5377F">
              <w:rPr>
                <w:rFonts w:ascii="宋体" w:eastAsia="宋体" w:hAnsi="宋体" w:cs="Times New Roman" w:hint="eastAsia"/>
                <w:b/>
                <w:bCs/>
              </w:rPr>
              <w:t>的aspect-level相似性矩阵计算（</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w:t>
            </w:r>
            <w:proofErr w:type="spellStart"/>
            <w:r w:rsidRPr="00A5377F">
              <w:rPr>
                <w:rFonts w:ascii="宋体" w:eastAsia="宋体" w:hAnsi="宋体" w:cs="Times New Roman" w:hint="eastAsia"/>
                <w:bCs/>
              </w:rPr>
              <w:t>i</w:t>
            </w:r>
            <w:proofErr w:type="spellEnd"/>
            <w:r w:rsidRPr="00A5377F">
              <w:rPr>
                <w:rFonts w:ascii="宋体" w:eastAsia="宋体" w:hAnsi="宋体" w:cs="Times New Roman" w:hint="eastAsia"/>
                <w:bCs/>
              </w:rPr>
              <w:t>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w:t>
            </w:r>
            <w:proofErr w:type="spellStart"/>
            <w:r w:rsidRPr="00A5377F">
              <w:rPr>
                <w:rFonts w:ascii="宋体" w:eastAsia="宋体" w:hAnsi="宋体" w:cs="Times New Roman" w:hint="eastAsia"/>
                <w:bCs/>
              </w:rPr>
              <w:t>ReLU</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w:t>
            </w:r>
            <w:proofErr w:type="spellStart"/>
            <w:r w:rsidRPr="00A5377F">
              <w:rPr>
                <w:rFonts w:ascii="宋体" w:eastAsia="宋体" w:hAnsi="宋体" w:cs="Times New Roman" w:hint="eastAsia"/>
                <w:bCs/>
              </w:rPr>
              <w:t>kNN</w:t>
            </w:r>
            <w:proofErr w:type="spellEnd"/>
            <w:r w:rsidRPr="00A5377F">
              <w:rPr>
                <w:rFonts w:ascii="宋体" w:eastAsia="宋体" w:hAnsi="宋体" w:cs="Times New Roman" w:hint="eastAsia"/>
                <w:bCs/>
              </w:rPr>
              <w:t>）、K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中的点积估计形式，实现更全方位的信息传递。具体地，参考CML，修改</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和Amazon数据集。其中，前者广泛用于电影推荐系统，后者用于商品推荐。除电影和用户外，</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w:t>
            </w:r>
            <w:proofErr w:type="spellStart"/>
            <w:r w:rsidRPr="00A5377F">
              <w:rPr>
                <w:rFonts w:ascii="宋体" w:eastAsia="宋体" w:hAnsi="宋体" w:cs="Times New Roman" w:hint="eastAsia"/>
                <w:bCs/>
              </w:rPr>
              <w:t>TensorFlow</w:t>
            </w:r>
            <w:proofErr w:type="spellEnd"/>
            <w:r w:rsidRPr="00A5377F">
              <w:rPr>
                <w:rFonts w:ascii="宋体" w:eastAsia="宋体" w:hAnsi="宋体" w:cs="Times New Roman"/>
                <w:bCs/>
              </w:rPr>
              <w:t xml:space="preserve"> 1.2.1</w:t>
            </w:r>
            <w:r w:rsidRPr="00A5377F">
              <w:rPr>
                <w:rFonts w:ascii="宋体" w:eastAsia="宋体" w:hAnsi="宋体" w:cs="Times New Roman" w:hint="eastAsia"/>
                <w:bCs/>
              </w:rPr>
              <w:t>环境，并参考</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w:t>
            </w:r>
            <w:proofErr w:type="spellStart"/>
            <w:r w:rsidRPr="00A5377F">
              <w:rPr>
                <w:rFonts w:ascii="宋体" w:eastAsia="宋体" w:hAnsi="宋体" w:cs="Times New Roman" w:hint="eastAsia"/>
                <w:szCs w:val="24"/>
              </w:rPr>
              <w:t>NeuACF</w:t>
            </w:r>
            <w:proofErr w:type="spellEnd"/>
            <w:r w:rsidRPr="00A5377F">
              <w:rPr>
                <w:rFonts w:ascii="宋体" w:eastAsia="宋体" w:hAnsi="宋体" w:cs="Times New Roman" w:hint="eastAsia"/>
                <w:szCs w:val="24"/>
              </w:rPr>
              <w:t>）进行比较；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DCA" w:rsidRDefault="00D63DCA" w:rsidP="0054351C">
      <w:r>
        <w:separator/>
      </w:r>
    </w:p>
  </w:endnote>
  <w:endnote w:type="continuationSeparator" w:id="0">
    <w:p w:rsidR="00D63DCA" w:rsidRDefault="00D63DCA"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F02546" w:rsidRDefault="00F02546">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3D11F3" w:rsidRPr="003D11F3">
          <w:rPr>
            <w:rFonts w:ascii="Times New Roman" w:hAnsi="Times New Roman" w:cs="Times New Roman"/>
            <w:noProof/>
            <w:lang w:val="zh-CN"/>
          </w:rPr>
          <w:t>II</w:t>
        </w:r>
        <w:r w:rsidRPr="0014414F">
          <w:rPr>
            <w:rFonts w:ascii="Times New Roman" w:hAnsi="Times New Roman" w:cs="Times New Roman"/>
          </w:rPr>
          <w:fldChar w:fldCharType="end"/>
        </w:r>
      </w:p>
    </w:sdtContent>
  </w:sdt>
  <w:p w:rsidR="00F02546" w:rsidRDefault="00F0254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F02546" w:rsidRDefault="00F02546">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933B6D" w:rsidRPr="00933B6D">
          <w:rPr>
            <w:rFonts w:ascii="Times New Roman" w:hAnsi="Times New Roman" w:cs="Times New Roman"/>
            <w:noProof/>
            <w:lang w:val="zh-CN"/>
          </w:rPr>
          <w:t>22</w:t>
        </w:r>
        <w:r w:rsidRPr="00C7780A">
          <w:rPr>
            <w:rFonts w:ascii="Times New Roman" w:hAnsi="Times New Roman" w:cs="Times New Roman"/>
          </w:rPr>
          <w:fldChar w:fldCharType="end"/>
        </w:r>
      </w:p>
    </w:sdtContent>
  </w:sdt>
  <w:p w:rsidR="00F02546" w:rsidRDefault="00F0254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DCA" w:rsidRDefault="00D63DCA" w:rsidP="0054351C">
      <w:r>
        <w:separator/>
      </w:r>
    </w:p>
  </w:footnote>
  <w:footnote w:type="continuationSeparator" w:id="0">
    <w:p w:rsidR="00D63DCA" w:rsidRDefault="00D63DCA"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Default="00F02546"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F02546" w:rsidRDefault="00F02546"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546" w:rsidRPr="00E36344" w:rsidRDefault="00F02546"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5D37"/>
    <w:rsid w:val="00096EFB"/>
    <w:rsid w:val="000970EB"/>
    <w:rsid w:val="000970FB"/>
    <w:rsid w:val="000A39E0"/>
    <w:rsid w:val="000B0CB6"/>
    <w:rsid w:val="000B2B5C"/>
    <w:rsid w:val="000B4513"/>
    <w:rsid w:val="000B475F"/>
    <w:rsid w:val="000B5D57"/>
    <w:rsid w:val="000B6D9E"/>
    <w:rsid w:val="000C21B8"/>
    <w:rsid w:val="000C312F"/>
    <w:rsid w:val="000C3F8C"/>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4EA2"/>
    <w:rsid w:val="001361C4"/>
    <w:rsid w:val="001374A3"/>
    <w:rsid w:val="0014414F"/>
    <w:rsid w:val="00144C92"/>
    <w:rsid w:val="001478DA"/>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0571"/>
    <w:rsid w:val="002017E5"/>
    <w:rsid w:val="00201AC6"/>
    <w:rsid w:val="00204726"/>
    <w:rsid w:val="00205BA0"/>
    <w:rsid w:val="00210AB1"/>
    <w:rsid w:val="00212869"/>
    <w:rsid w:val="0021307A"/>
    <w:rsid w:val="00213F9F"/>
    <w:rsid w:val="00220817"/>
    <w:rsid w:val="0022245D"/>
    <w:rsid w:val="00227EB2"/>
    <w:rsid w:val="00232787"/>
    <w:rsid w:val="00232A9D"/>
    <w:rsid w:val="00233857"/>
    <w:rsid w:val="00236162"/>
    <w:rsid w:val="00236BC1"/>
    <w:rsid w:val="002412E9"/>
    <w:rsid w:val="00244840"/>
    <w:rsid w:val="00251AE4"/>
    <w:rsid w:val="002520FF"/>
    <w:rsid w:val="002537FC"/>
    <w:rsid w:val="002605AF"/>
    <w:rsid w:val="00265FB2"/>
    <w:rsid w:val="00271F5D"/>
    <w:rsid w:val="00272460"/>
    <w:rsid w:val="0027458D"/>
    <w:rsid w:val="00274BC1"/>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4D6"/>
    <w:rsid w:val="002C5D14"/>
    <w:rsid w:val="002C70A4"/>
    <w:rsid w:val="002C765A"/>
    <w:rsid w:val="002C7667"/>
    <w:rsid w:val="002D0B8D"/>
    <w:rsid w:val="002D1790"/>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23C"/>
    <w:rsid w:val="00320B1A"/>
    <w:rsid w:val="00322798"/>
    <w:rsid w:val="00325164"/>
    <w:rsid w:val="00327C5E"/>
    <w:rsid w:val="003318E5"/>
    <w:rsid w:val="00333091"/>
    <w:rsid w:val="003377C0"/>
    <w:rsid w:val="00340148"/>
    <w:rsid w:val="00341533"/>
    <w:rsid w:val="00342F50"/>
    <w:rsid w:val="003438CD"/>
    <w:rsid w:val="00344BED"/>
    <w:rsid w:val="00345C9A"/>
    <w:rsid w:val="003468B2"/>
    <w:rsid w:val="003473E8"/>
    <w:rsid w:val="003478C0"/>
    <w:rsid w:val="003478E4"/>
    <w:rsid w:val="00351773"/>
    <w:rsid w:val="00355552"/>
    <w:rsid w:val="00357C02"/>
    <w:rsid w:val="00357F8F"/>
    <w:rsid w:val="00363500"/>
    <w:rsid w:val="00364E21"/>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3BCE"/>
    <w:rsid w:val="003B5F6C"/>
    <w:rsid w:val="003B5FA4"/>
    <w:rsid w:val="003C04FD"/>
    <w:rsid w:val="003C2230"/>
    <w:rsid w:val="003C3F06"/>
    <w:rsid w:val="003C4BDA"/>
    <w:rsid w:val="003C661B"/>
    <w:rsid w:val="003C6B72"/>
    <w:rsid w:val="003C7405"/>
    <w:rsid w:val="003D11F3"/>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4591"/>
    <w:rsid w:val="004D5193"/>
    <w:rsid w:val="004D65C1"/>
    <w:rsid w:val="004D7A29"/>
    <w:rsid w:val="004E0680"/>
    <w:rsid w:val="004E0818"/>
    <w:rsid w:val="004F30E4"/>
    <w:rsid w:val="004F547B"/>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355E6"/>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B738D"/>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06EC0"/>
    <w:rsid w:val="00612003"/>
    <w:rsid w:val="00612D3D"/>
    <w:rsid w:val="006154B5"/>
    <w:rsid w:val="00615BD5"/>
    <w:rsid w:val="00616851"/>
    <w:rsid w:val="0062066A"/>
    <w:rsid w:val="0063021A"/>
    <w:rsid w:val="0063041C"/>
    <w:rsid w:val="00631926"/>
    <w:rsid w:val="00632248"/>
    <w:rsid w:val="00633323"/>
    <w:rsid w:val="00633838"/>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7DD8"/>
    <w:rsid w:val="006A1D91"/>
    <w:rsid w:val="006A2BD1"/>
    <w:rsid w:val="006A3B9C"/>
    <w:rsid w:val="006A4224"/>
    <w:rsid w:val="006A4E66"/>
    <w:rsid w:val="006A5842"/>
    <w:rsid w:val="006A5B14"/>
    <w:rsid w:val="006B3811"/>
    <w:rsid w:val="006C3BD7"/>
    <w:rsid w:val="006C3BE7"/>
    <w:rsid w:val="006C50DD"/>
    <w:rsid w:val="006C6967"/>
    <w:rsid w:val="006C69BE"/>
    <w:rsid w:val="006C7110"/>
    <w:rsid w:val="006C72B8"/>
    <w:rsid w:val="006D1054"/>
    <w:rsid w:val="006D511B"/>
    <w:rsid w:val="006D5D97"/>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104E"/>
    <w:rsid w:val="007114E4"/>
    <w:rsid w:val="007119D8"/>
    <w:rsid w:val="0071435C"/>
    <w:rsid w:val="0071526C"/>
    <w:rsid w:val="0071662E"/>
    <w:rsid w:val="00717D48"/>
    <w:rsid w:val="007263EA"/>
    <w:rsid w:val="007266F8"/>
    <w:rsid w:val="007279F9"/>
    <w:rsid w:val="00731766"/>
    <w:rsid w:val="00731A96"/>
    <w:rsid w:val="00732BD0"/>
    <w:rsid w:val="00741211"/>
    <w:rsid w:val="0074209B"/>
    <w:rsid w:val="007476F8"/>
    <w:rsid w:val="007501D2"/>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B75"/>
    <w:rsid w:val="007A4FA9"/>
    <w:rsid w:val="007A5712"/>
    <w:rsid w:val="007A6415"/>
    <w:rsid w:val="007A77CC"/>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830"/>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B79"/>
    <w:rsid w:val="00884C25"/>
    <w:rsid w:val="00884CD5"/>
    <w:rsid w:val="008868E1"/>
    <w:rsid w:val="00890B25"/>
    <w:rsid w:val="00891CD6"/>
    <w:rsid w:val="00893F61"/>
    <w:rsid w:val="008A03C8"/>
    <w:rsid w:val="008A0D50"/>
    <w:rsid w:val="008A0E90"/>
    <w:rsid w:val="008A2BA3"/>
    <w:rsid w:val="008A62C0"/>
    <w:rsid w:val="008A7B91"/>
    <w:rsid w:val="008B1E39"/>
    <w:rsid w:val="008B6D4E"/>
    <w:rsid w:val="008B7234"/>
    <w:rsid w:val="008B74DB"/>
    <w:rsid w:val="008B7875"/>
    <w:rsid w:val="008C0580"/>
    <w:rsid w:val="008C1D1C"/>
    <w:rsid w:val="008C3247"/>
    <w:rsid w:val="008D061E"/>
    <w:rsid w:val="008D25C9"/>
    <w:rsid w:val="008D34A1"/>
    <w:rsid w:val="008D6A96"/>
    <w:rsid w:val="008D79E9"/>
    <w:rsid w:val="008E12E6"/>
    <w:rsid w:val="008E3BB1"/>
    <w:rsid w:val="008E4B57"/>
    <w:rsid w:val="008E5C2A"/>
    <w:rsid w:val="008E6CC1"/>
    <w:rsid w:val="008E6F84"/>
    <w:rsid w:val="008F02EC"/>
    <w:rsid w:val="008F1FDF"/>
    <w:rsid w:val="008F2390"/>
    <w:rsid w:val="008F35AC"/>
    <w:rsid w:val="008F3892"/>
    <w:rsid w:val="008F5351"/>
    <w:rsid w:val="008F7696"/>
    <w:rsid w:val="008F7F95"/>
    <w:rsid w:val="00900146"/>
    <w:rsid w:val="009063C0"/>
    <w:rsid w:val="00910087"/>
    <w:rsid w:val="00910816"/>
    <w:rsid w:val="009122ED"/>
    <w:rsid w:val="00917B20"/>
    <w:rsid w:val="0092016A"/>
    <w:rsid w:val="00927618"/>
    <w:rsid w:val="00930FA9"/>
    <w:rsid w:val="00933B6D"/>
    <w:rsid w:val="009349C9"/>
    <w:rsid w:val="00935255"/>
    <w:rsid w:val="009362BC"/>
    <w:rsid w:val="0094062B"/>
    <w:rsid w:val="00940E42"/>
    <w:rsid w:val="0094193B"/>
    <w:rsid w:val="00941AEA"/>
    <w:rsid w:val="00942EC6"/>
    <w:rsid w:val="00944AFD"/>
    <w:rsid w:val="00946828"/>
    <w:rsid w:val="00951391"/>
    <w:rsid w:val="00951A78"/>
    <w:rsid w:val="00954A7C"/>
    <w:rsid w:val="0096292F"/>
    <w:rsid w:val="00964452"/>
    <w:rsid w:val="00964995"/>
    <w:rsid w:val="009649D8"/>
    <w:rsid w:val="00966DE8"/>
    <w:rsid w:val="00973785"/>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0B4A"/>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7AC9"/>
    <w:rsid w:val="00A301D6"/>
    <w:rsid w:val="00A32C9B"/>
    <w:rsid w:val="00A332AD"/>
    <w:rsid w:val="00A341BC"/>
    <w:rsid w:val="00A35093"/>
    <w:rsid w:val="00A355B2"/>
    <w:rsid w:val="00A35A36"/>
    <w:rsid w:val="00A3621E"/>
    <w:rsid w:val="00A37FF8"/>
    <w:rsid w:val="00A4149C"/>
    <w:rsid w:val="00A42825"/>
    <w:rsid w:val="00A44F43"/>
    <w:rsid w:val="00A46BD6"/>
    <w:rsid w:val="00A52645"/>
    <w:rsid w:val="00A5377F"/>
    <w:rsid w:val="00A54F1E"/>
    <w:rsid w:val="00A55C71"/>
    <w:rsid w:val="00A56B9A"/>
    <w:rsid w:val="00A629F3"/>
    <w:rsid w:val="00A62DB5"/>
    <w:rsid w:val="00A62F33"/>
    <w:rsid w:val="00A63128"/>
    <w:rsid w:val="00A64B7A"/>
    <w:rsid w:val="00A75F8D"/>
    <w:rsid w:val="00A76F52"/>
    <w:rsid w:val="00A77DD2"/>
    <w:rsid w:val="00A82209"/>
    <w:rsid w:val="00A83209"/>
    <w:rsid w:val="00A856D0"/>
    <w:rsid w:val="00A85943"/>
    <w:rsid w:val="00A8614F"/>
    <w:rsid w:val="00A86479"/>
    <w:rsid w:val="00A90AD0"/>
    <w:rsid w:val="00A90C01"/>
    <w:rsid w:val="00AA12F3"/>
    <w:rsid w:val="00AB1565"/>
    <w:rsid w:val="00AB1DF2"/>
    <w:rsid w:val="00AB2E93"/>
    <w:rsid w:val="00AB5412"/>
    <w:rsid w:val="00AB73B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935"/>
    <w:rsid w:val="00AF235D"/>
    <w:rsid w:val="00AF374C"/>
    <w:rsid w:val="00AF5C24"/>
    <w:rsid w:val="00AF6262"/>
    <w:rsid w:val="00AF6754"/>
    <w:rsid w:val="00AF68D3"/>
    <w:rsid w:val="00AF74BD"/>
    <w:rsid w:val="00B0024F"/>
    <w:rsid w:val="00B031F9"/>
    <w:rsid w:val="00B03A3A"/>
    <w:rsid w:val="00B04911"/>
    <w:rsid w:val="00B10FEA"/>
    <w:rsid w:val="00B11EE0"/>
    <w:rsid w:val="00B12C79"/>
    <w:rsid w:val="00B13B75"/>
    <w:rsid w:val="00B13F9C"/>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678B9"/>
    <w:rsid w:val="00B76BFD"/>
    <w:rsid w:val="00B77995"/>
    <w:rsid w:val="00B77E5C"/>
    <w:rsid w:val="00B80E1B"/>
    <w:rsid w:val="00B8150A"/>
    <w:rsid w:val="00B92717"/>
    <w:rsid w:val="00B93AC7"/>
    <w:rsid w:val="00B946D5"/>
    <w:rsid w:val="00BA0D0C"/>
    <w:rsid w:val="00BA2F3A"/>
    <w:rsid w:val="00BA342C"/>
    <w:rsid w:val="00BA36B6"/>
    <w:rsid w:val="00BA429A"/>
    <w:rsid w:val="00BA47AD"/>
    <w:rsid w:val="00BA4809"/>
    <w:rsid w:val="00BB08BC"/>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431B"/>
    <w:rsid w:val="00BF5352"/>
    <w:rsid w:val="00C015F2"/>
    <w:rsid w:val="00C01734"/>
    <w:rsid w:val="00C03F95"/>
    <w:rsid w:val="00C04DB4"/>
    <w:rsid w:val="00C06230"/>
    <w:rsid w:val="00C07493"/>
    <w:rsid w:val="00C103E0"/>
    <w:rsid w:val="00C13C54"/>
    <w:rsid w:val="00C1430B"/>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973D2"/>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6207"/>
    <w:rsid w:val="00CD7F98"/>
    <w:rsid w:val="00CE1D69"/>
    <w:rsid w:val="00CE31D2"/>
    <w:rsid w:val="00CE4015"/>
    <w:rsid w:val="00CF17C1"/>
    <w:rsid w:val="00CF383F"/>
    <w:rsid w:val="00CF46FA"/>
    <w:rsid w:val="00CF640C"/>
    <w:rsid w:val="00D013A7"/>
    <w:rsid w:val="00D04AF3"/>
    <w:rsid w:val="00D07380"/>
    <w:rsid w:val="00D10F23"/>
    <w:rsid w:val="00D13233"/>
    <w:rsid w:val="00D13E88"/>
    <w:rsid w:val="00D17E22"/>
    <w:rsid w:val="00D225A6"/>
    <w:rsid w:val="00D225BA"/>
    <w:rsid w:val="00D24538"/>
    <w:rsid w:val="00D2530D"/>
    <w:rsid w:val="00D2674F"/>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63DCA"/>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D76B4"/>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ED2"/>
    <w:rsid w:val="00EB462E"/>
    <w:rsid w:val="00EB5EC1"/>
    <w:rsid w:val="00EB65B8"/>
    <w:rsid w:val="00EC055E"/>
    <w:rsid w:val="00EC0E92"/>
    <w:rsid w:val="00EC1F7F"/>
    <w:rsid w:val="00EC7739"/>
    <w:rsid w:val="00ED110C"/>
    <w:rsid w:val="00ED2343"/>
    <w:rsid w:val="00ED247C"/>
    <w:rsid w:val="00ED3431"/>
    <w:rsid w:val="00ED68ED"/>
    <w:rsid w:val="00EE07B9"/>
    <w:rsid w:val="00EE20E9"/>
    <w:rsid w:val="00EE4D5B"/>
    <w:rsid w:val="00EE5D47"/>
    <w:rsid w:val="00EF005F"/>
    <w:rsid w:val="00EF1B62"/>
    <w:rsid w:val="00F0065F"/>
    <w:rsid w:val="00F02546"/>
    <w:rsid w:val="00F03B09"/>
    <w:rsid w:val="00F03E9E"/>
    <w:rsid w:val="00F062A7"/>
    <w:rsid w:val="00F06AC0"/>
    <w:rsid w:val="00F07939"/>
    <w:rsid w:val="00F11A34"/>
    <w:rsid w:val="00F1364C"/>
    <w:rsid w:val="00F13EFC"/>
    <w:rsid w:val="00F16247"/>
    <w:rsid w:val="00F2044E"/>
    <w:rsid w:val="00F21536"/>
    <w:rsid w:val="00F21990"/>
    <w:rsid w:val="00F22494"/>
    <w:rsid w:val="00F236AA"/>
    <w:rsid w:val="00F24737"/>
    <w:rsid w:val="00F24D2F"/>
    <w:rsid w:val="00F255A5"/>
    <w:rsid w:val="00F27187"/>
    <w:rsid w:val="00F272FF"/>
    <w:rsid w:val="00F3011F"/>
    <w:rsid w:val="00F35A06"/>
    <w:rsid w:val="00F35FE1"/>
    <w:rsid w:val="00F36252"/>
    <w:rsid w:val="00F36F64"/>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641F"/>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EB736"/>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nul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80979B-826B-4E6B-A07F-5C7989F7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78</Pages>
  <Words>8810</Words>
  <Characters>50223</Characters>
  <Application>Microsoft Office Word</Application>
  <DocSecurity>0</DocSecurity>
  <Lines>418</Lines>
  <Paragraphs>117</Paragraphs>
  <ScaleCrop>false</ScaleCrop>
  <Company>微软中国</Company>
  <LinksUpToDate>false</LinksUpToDate>
  <CharactersWithSpaces>58916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582</cp:revision>
  <dcterms:created xsi:type="dcterms:W3CDTF">2018-11-12T02:13:00Z</dcterms:created>
  <dcterms:modified xsi:type="dcterms:W3CDTF">2019-05-14T03:46:00Z</dcterms:modified>
</cp:coreProperties>
</file>