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000F035A">
        <w:rPr>
          <w:rFonts w:ascii="宋体" w:eastAsia="宋体" w:hAnsi="宋体"/>
          <w:b/>
          <w:sz w:val="32"/>
        </w:rPr>
        <w:t>6</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0A064F" w:rsidRDefault="000A064F" w:rsidP="00DD2656">
      <w:pPr>
        <w:widowControl/>
        <w:jc w:val="left"/>
        <w:rPr>
          <w:rFonts w:ascii="黑体" w:eastAsia="黑体" w:hAnsi="黑体"/>
          <w:sz w:val="30"/>
          <w:szCs w:val="30"/>
        </w:rPr>
      </w:pPr>
    </w:p>
    <w:p w:rsidR="000A064F" w:rsidRDefault="000A064F">
      <w:pPr>
        <w:widowControl/>
        <w:jc w:val="left"/>
        <w:rPr>
          <w:rFonts w:ascii="黑体" w:eastAsia="黑体" w:hAnsi="黑体"/>
          <w:sz w:val="30"/>
          <w:szCs w:val="30"/>
        </w:rPr>
      </w:pPr>
      <w:r>
        <w:rPr>
          <w:rFonts w:ascii="黑体" w:eastAsia="黑体" w:hAnsi="黑体"/>
          <w:sz w:val="30"/>
          <w:szCs w:val="30"/>
        </w:rPr>
        <w:br w:type="page"/>
      </w:r>
    </w:p>
    <w:p w:rsidR="000A064F" w:rsidRPr="00982079" w:rsidRDefault="000A064F" w:rsidP="000A064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A064F" w:rsidRPr="00982079" w:rsidRDefault="000A064F" w:rsidP="000A064F">
      <w:pPr>
        <w:jc w:val="center"/>
        <w:rPr>
          <w:b/>
          <w:sz w:val="30"/>
          <w:szCs w:val="30"/>
        </w:rPr>
      </w:pPr>
      <w:r w:rsidRPr="00982079">
        <w:rPr>
          <w:rFonts w:hint="eastAsia"/>
          <w:b/>
          <w:sz w:val="30"/>
          <w:szCs w:val="30"/>
        </w:rPr>
        <w:t>本科毕业设计（论文）诚信声明</w:t>
      </w:r>
    </w:p>
    <w:p w:rsidR="000A064F" w:rsidRPr="00982079" w:rsidRDefault="000A064F" w:rsidP="000A064F">
      <w:pPr>
        <w:pStyle w:val="a7"/>
        <w:spacing w:line="400" w:lineRule="exact"/>
        <w:ind w:firstLineChars="200" w:firstLine="480"/>
      </w:pPr>
    </w:p>
    <w:p w:rsidR="000A064F" w:rsidRPr="00982079" w:rsidRDefault="000A064F" w:rsidP="000A064F">
      <w:pPr>
        <w:pStyle w:val="a7"/>
        <w:spacing w:line="400" w:lineRule="exact"/>
        <w:ind w:firstLineChars="200" w:firstLine="480"/>
      </w:pPr>
      <w:r w:rsidRPr="00982079">
        <w:rPr>
          <w:rFonts w:hint="eastAsia"/>
        </w:rPr>
        <w:t>本人声明所呈交的毕业设计（论文），题目《</w:t>
      </w:r>
      <w:r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A064F" w:rsidRPr="00982079" w:rsidRDefault="000A064F" w:rsidP="000A064F">
      <w:pPr>
        <w:spacing w:line="400" w:lineRule="exact"/>
        <w:ind w:firstLineChars="200" w:firstLine="480"/>
        <w:rPr>
          <w:sz w:val="24"/>
        </w:rPr>
      </w:pPr>
      <w:r w:rsidRPr="00982079">
        <w:rPr>
          <w:rFonts w:hint="eastAsia"/>
          <w:sz w:val="24"/>
        </w:rPr>
        <w:t>申请学位论文与资料若有不实之处，本人承担一切相关责任。</w:t>
      </w:r>
    </w:p>
    <w:p w:rsidR="000A064F" w:rsidRPr="00982079" w:rsidRDefault="000A064F" w:rsidP="000A064F">
      <w:pPr>
        <w:spacing w:line="400" w:lineRule="exact"/>
        <w:ind w:firstLineChars="200" w:firstLine="480"/>
        <w:rPr>
          <w:sz w:val="24"/>
        </w:rPr>
      </w:pPr>
    </w:p>
    <w:p w:rsidR="000A064F" w:rsidRPr="00982079" w:rsidRDefault="000A064F" w:rsidP="000A064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A064F" w:rsidRPr="00982079" w:rsidRDefault="000A064F" w:rsidP="000A064F">
      <w:pPr>
        <w:rPr>
          <w:rFonts w:eastAsia="黑体"/>
          <w:sz w:val="52"/>
        </w:rPr>
      </w:pPr>
    </w:p>
    <w:p w:rsidR="000A064F" w:rsidRDefault="000A064F" w:rsidP="000A064F">
      <w:pPr>
        <w:widowControl/>
        <w:jc w:val="left"/>
        <w:rPr>
          <w:rFonts w:eastAsia="黑体"/>
          <w:sz w:val="52"/>
        </w:rPr>
        <w:sectPr w:rsidR="000A064F" w:rsidSect="00C7780A">
          <w:pgSz w:w="11906" w:h="16838" w:code="9"/>
          <w:pgMar w:top="1418" w:right="1418" w:bottom="1418" w:left="1418" w:header="851" w:footer="850" w:gutter="0"/>
          <w:pgNumType w:start="1"/>
          <w:cols w:space="425"/>
          <w:docGrid w:linePitch="312"/>
        </w:sectPr>
      </w:pPr>
      <w:r>
        <w:rPr>
          <w:rFonts w:eastAsia="黑体"/>
          <w:sz w:val="52"/>
        </w:rPr>
        <w:br w:type="page"/>
      </w:r>
    </w:p>
    <w:p w:rsidR="000A064F" w:rsidRDefault="000A064F" w:rsidP="000A064F">
      <w:pPr>
        <w:autoSpaceDE w:val="0"/>
        <w:autoSpaceDN w:val="0"/>
        <w:adjustRightInd w:val="0"/>
        <w:spacing w:line="288" w:lineRule="auto"/>
        <w:jc w:val="center"/>
        <w:rPr>
          <w:rFonts w:ascii="黑体" w:eastAsia="黑体" w:hAnsi="黑体"/>
          <w:b/>
          <w:sz w:val="32"/>
          <w:szCs w:val="32"/>
        </w:rPr>
      </w:pPr>
    </w:p>
    <w:p w:rsidR="00C7780A" w:rsidRPr="000A064F" w:rsidRDefault="000A064F" w:rsidP="00DD2656">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bookmarkStart w:id="0" w:name="_Toc413704332"/>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0"/>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8F5EF7" w:rsidP="007A24B1">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随着大数据时代的来临，互联网信息爆炸式增长，而推荐是解决信息过载的有效方法，已</w:t>
      </w:r>
      <w:r w:rsidR="00EB3B76">
        <w:rPr>
          <w:rFonts w:ascii="宋体" w:eastAsia="宋体" w:hAnsi="宋体" w:cs="瀹嬩綋" w:hint="eastAsia"/>
          <w:kern w:val="0"/>
          <w:sz w:val="24"/>
          <w:szCs w:val="24"/>
        </w:rPr>
        <w:t>广泛应用至</w:t>
      </w:r>
      <w:r w:rsidR="0027458D" w:rsidRPr="008C3247">
        <w:rPr>
          <w:rFonts w:ascii="宋体" w:eastAsia="宋体" w:hAnsi="宋体" w:cs="瀹嬩綋" w:hint="eastAsia"/>
          <w:kern w:val="0"/>
          <w:sz w:val="24"/>
          <w:szCs w:val="24"/>
        </w:rPr>
        <w:t>电子商务和互联网服务中。作为重要的数据挖掘任务，推荐系统包括许多对象类型及对象间的丰富交互关系，可以自然而然地利用异质信息网络（Heterogeneous</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Information</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Network</w:t>
      </w:r>
      <w:r w:rsidR="000F7DB4">
        <w:rPr>
          <w:rFonts w:ascii="宋体" w:eastAsia="宋体" w:hAnsi="宋体" w:cs="瀹嬩綋" w:hint="eastAsia"/>
          <w:kern w:val="0"/>
          <w:sz w:val="24"/>
          <w:szCs w:val="24"/>
        </w:rPr>
        <w:t>）建模。而异质信息网络优越的信息整合能力及丰富的语义信息，有潜力产生更准确的推荐</w:t>
      </w:r>
      <w:r w:rsidR="0027458D" w:rsidRPr="008C3247">
        <w:rPr>
          <w:rFonts w:ascii="宋体" w:eastAsia="宋体" w:hAnsi="宋体" w:cs="瀹嬩綋" w:hint="eastAsia"/>
          <w:kern w:val="0"/>
          <w:sz w:val="24"/>
          <w:szCs w:val="24"/>
        </w:rPr>
        <w:t>。但是，现有异质信息网络的推荐算法大多聚焦于用户</w:t>
      </w:r>
      <w:r w:rsidR="000F7DB4">
        <w:rPr>
          <w:rFonts w:ascii="宋体" w:eastAsia="宋体" w:hAnsi="宋体" w:cs="瀹嬩綋" w:hint="eastAsia"/>
          <w:kern w:val="0"/>
          <w:sz w:val="24"/>
          <w:szCs w:val="24"/>
        </w:rPr>
        <w:t>和物品间的交互信息，即购买历史，而这在实际应用中仅能反映用户偏好</w:t>
      </w:r>
      <w:r w:rsidR="0027458D" w:rsidRPr="008C3247">
        <w:rPr>
          <w:rFonts w:ascii="宋体" w:eastAsia="宋体" w:hAnsi="宋体" w:cs="瀹嬩綋" w:hint="eastAsia"/>
          <w:kern w:val="0"/>
          <w:sz w:val="24"/>
          <w:szCs w:val="24"/>
        </w:rPr>
        <w:t>和物品特性的一个方面。因此，为深入挖掘不同方面的语义关系相似性，Neural network based Aspect-level Collaborative Filtering model (NeuACF)设计了基于元路径的推荐算法，使得推荐模型融合多方面语义信息，得到更加全面精确的结果。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其次，深入分析NeuACF</w:t>
      </w:r>
      <w:r w:rsidR="003318E5" w:rsidRPr="008C3247">
        <w:rPr>
          <w:rFonts w:ascii="宋体" w:eastAsia="宋体" w:hAnsi="宋体" w:cs="瀹嬩綋" w:hint="eastAsia"/>
          <w:kern w:val="0"/>
          <w:sz w:val="24"/>
          <w:szCs w:val="24"/>
        </w:rPr>
        <w:t>的</w:t>
      </w:r>
      <w:r w:rsidR="0068281E">
        <w:rPr>
          <w:rFonts w:ascii="宋体" w:eastAsia="宋体" w:hAnsi="宋体" w:cs="瀹嬩綋" w:hint="eastAsia"/>
          <w:kern w:val="0"/>
          <w:sz w:val="24"/>
          <w:szCs w:val="24"/>
        </w:rPr>
        <w:t>具体</w:t>
      </w:r>
      <w:r w:rsidR="00337ADB">
        <w:rPr>
          <w:rFonts w:ascii="宋体" w:eastAsia="宋体" w:hAnsi="宋体" w:cs="瀹嬩綋" w:hint="eastAsia"/>
          <w:kern w:val="0"/>
          <w:sz w:val="24"/>
          <w:szCs w:val="24"/>
        </w:rPr>
        <w:t>结构</w:t>
      </w:r>
      <w:r w:rsidR="00933F90">
        <w:rPr>
          <w:rFonts w:ascii="宋体" w:eastAsia="宋体" w:hAnsi="宋体" w:cs="瀹嬩綋" w:hint="eastAsia"/>
          <w:kern w:val="0"/>
          <w:sz w:val="24"/>
          <w:szCs w:val="24"/>
        </w:rPr>
        <w:t>,提出</w:t>
      </w:r>
      <w:r w:rsidR="005D089B">
        <w:rPr>
          <w:rFonts w:ascii="宋体" w:eastAsia="宋体" w:hAnsi="宋体" w:cs="瀹嬩綋" w:hint="eastAsia"/>
          <w:kern w:val="0"/>
          <w:sz w:val="24"/>
          <w:szCs w:val="24"/>
        </w:rPr>
        <w:t>相应</w:t>
      </w:r>
      <w:r w:rsidR="00933F90">
        <w:rPr>
          <w:rFonts w:ascii="宋体" w:eastAsia="宋体" w:hAnsi="宋体" w:cs="瀹嬩綋" w:hint="eastAsia"/>
          <w:kern w:val="0"/>
          <w:sz w:val="24"/>
          <w:szCs w:val="24"/>
        </w:rPr>
        <w:t>改进</w:t>
      </w:r>
      <w:r w:rsidR="0068281E">
        <w:rPr>
          <w:rFonts w:ascii="宋体" w:eastAsia="宋体" w:hAnsi="宋体" w:cs="瀹嬩綋" w:hint="eastAsia"/>
          <w:kern w:val="0"/>
          <w:sz w:val="24"/>
          <w:szCs w:val="24"/>
        </w:rPr>
        <w:t>模型——</w:t>
      </w:r>
      <w:r w:rsidR="00933F90" w:rsidRPr="00933F90">
        <w:rPr>
          <w:rFonts w:ascii="宋体" w:eastAsia="宋体" w:hAnsi="宋体" w:cs="瀹嬩綋"/>
          <w:kern w:val="0"/>
          <w:sz w:val="24"/>
          <w:szCs w:val="24"/>
        </w:rPr>
        <w:t>Aspect-level Collabor</w:t>
      </w:r>
      <w:r w:rsidR="00933F90">
        <w:rPr>
          <w:rFonts w:ascii="宋体" w:eastAsia="宋体" w:hAnsi="宋体" w:cs="瀹嬩綋"/>
          <w:kern w:val="0"/>
          <w:sz w:val="24"/>
          <w:szCs w:val="24"/>
        </w:rPr>
        <w:t xml:space="preserve">ative Filtering model based on </w:t>
      </w:r>
      <w:r w:rsidR="00933F90">
        <w:rPr>
          <w:rFonts w:ascii="宋体" w:eastAsia="宋体" w:hAnsi="宋体" w:cs="瀹嬩綋" w:hint="eastAsia"/>
          <w:kern w:val="0"/>
          <w:sz w:val="24"/>
          <w:szCs w:val="24"/>
        </w:rPr>
        <w:t>M</w:t>
      </w:r>
      <w:r w:rsidR="00933F90">
        <w:rPr>
          <w:rFonts w:ascii="宋体" w:eastAsia="宋体" w:hAnsi="宋体" w:cs="瀹嬩綋"/>
          <w:kern w:val="0"/>
          <w:sz w:val="24"/>
          <w:szCs w:val="24"/>
        </w:rPr>
        <w:t xml:space="preserve">etric </w:t>
      </w:r>
      <w:r w:rsidR="00933F90">
        <w:rPr>
          <w:rFonts w:ascii="宋体" w:eastAsia="宋体" w:hAnsi="宋体" w:cs="瀹嬩綋" w:hint="eastAsia"/>
          <w:kern w:val="0"/>
          <w:sz w:val="24"/>
          <w:szCs w:val="24"/>
        </w:rPr>
        <w:t>L</w:t>
      </w:r>
      <w:r w:rsidR="00933F90" w:rsidRPr="00933F90">
        <w:rPr>
          <w:rFonts w:ascii="宋体" w:eastAsia="宋体" w:hAnsi="宋体" w:cs="瀹嬩綋"/>
          <w:kern w:val="0"/>
          <w:sz w:val="24"/>
          <w:szCs w:val="24"/>
        </w:rPr>
        <w:t>earning</w:t>
      </w:r>
      <w:r w:rsidR="00933F90">
        <w:rPr>
          <w:rFonts w:ascii="宋体" w:eastAsia="宋体" w:hAnsi="宋体" w:cs="瀹嬩綋" w:hint="eastAsia"/>
          <w:kern w:val="0"/>
          <w:sz w:val="24"/>
          <w:szCs w:val="24"/>
        </w:rPr>
        <w:t>（ACFML）</w:t>
      </w:r>
      <w:r w:rsidR="00337ADB">
        <w:rPr>
          <w:rFonts w:ascii="宋体" w:eastAsia="宋体" w:hAnsi="宋体" w:cs="瀹嬩綋" w:hint="eastAsia"/>
          <w:kern w:val="0"/>
          <w:sz w:val="24"/>
          <w:szCs w:val="24"/>
        </w:rPr>
        <w:t>。</w:t>
      </w:r>
      <w:r w:rsidR="005D089B">
        <w:rPr>
          <w:rFonts w:ascii="宋体" w:eastAsia="宋体" w:hAnsi="宋体" w:cs="瀹嬩綋" w:hint="eastAsia"/>
          <w:kern w:val="0"/>
          <w:sz w:val="24"/>
          <w:szCs w:val="24"/>
        </w:rPr>
        <w:t>具体地，</w:t>
      </w:r>
      <w:r w:rsidR="00B52261" w:rsidRPr="008C3247">
        <w:rPr>
          <w:rFonts w:ascii="宋体" w:eastAsia="宋体" w:hAnsi="宋体" w:cs="瀹嬩綋" w:hint="eastAsia"/>
          <w:kern w:val="0"/>
          <w:sz w:val="24"/>
          <w:szCs w:val="24"/>
        </w:rPr>
        <w:t>针对</w:t>
      </w:r>
      <w:r w:rsidR="00337ADB">
        <w:rPr>
          <w:rFonts w:ascii="宋体" w:eastAsia="宋体" w:hAnsi="宋体" w:cs="瀹嬩綋" w:hint="eastAsia"/>
          <w:kern w:val="0"/>
          <w:sz w:val="24"/>
          <w:szCs w:val="24"/>
        </w:rPr>
        <w:t>用户和物品的交互可能性</w:t>
      </w:r>
      <w:proofErr w:type="gramStart"/>
      <w:r w:rsidR="00337ADB">
        <w:rPr>
          <w:rFonts w:ascii="宋体" w:eastAsia="宋体" w:hAnsi="宋体" w:cs="瀹嬩綋" w:hint="eastAsia"/>
          <w:kern w:val="0"/>
          <w:sz w:val="24"/>
          <w:szCs w:val="24"/>
        </w:rPr>
        <w:t>利用点积度量</w:t>
      </w:r>
      <w:proofErr w:type="gramEnd"/>
      <w:r w:rsidR="00337ADB">
        <w:rPr>
          <w:rFonts w:ascii="宋体" w:eastAsia="宋体" w:hAnsi="宋体" w:cs="瀹嬩綋" w:hint="eastAsia"/>
          <w:kern w:val="0"/>
          <w:sz w:val="24"/>
          <w:szCs w:val="24"/>
        </w:rPr>
        <w:t>，可能导致相似性</w:t>
      </w:r>
      <w:r w:rsidR="00D41EE7" w:rsidRPr="008C3247">
        <w:rPr>
          <w:rFonts w:ascii="宋体" w:eastAsia="宋体" w:hAnsi="宋体" w:cs="瀹嬩綋" w:hint="eastAsia"/>
          <w:kern w:val="0"/>
          <w:sz w:val="24"/>
          <w:szCs w:val="24"/>
        </w:rPr>
        <w:t>传递特征被破坏</w:t>
      </w:r>
      <w:r w:rsidR="00E54214">
        <w:rPr>
          <w:rFonts w:ascii="宋体" w:eastAsia="宋体" w:hAnsi="宋体" w:cs="瀹嬩綋" w:hint="eastAsia"/>
          <w:kern w:val="0"/>
          <w:sz w:val="24"/>
          <w:szCs w:val="24"/>
        </w:rPr>
        <w:t>的问题，</w:t>
      </w:r>
      <w:r w:rsidRPr="008C3247">
        <w:rPr>
          <w:rFonts w:ascii="宋体" w:eastAsia="宋体" w:hAnsi="宋体" w:cs="瀹嬩綋" w:hint="eastAsia"/>
          <w:kern w:val="0"/>
          <w:sz w:val="24"/>
          <w:szCs w:val="24"/>
        </w:rPr>
        <w:t>引入</w:t>
      </w:r>
      <w:r w:rsidR="000F7DB4">
        <w:rPr>
          <w:rFonts w:ascii="宋体" w:eastAsia="宋体" w:hAnsi="宋体" w:cs="瀹嬩綋" w:hint="eastAsia"/>
          <w:kern w:val="0"/>
          <w:sz w:val="24"/>
          <w:szCs w:val="24"/>
        </w:rPr>
        <w:t>度量学习</w:t>
      </w:r>
      <w:r w:rsidRPr="008C3247">
        <w:rPr>
          <w:rFonts w:ascii="宋体" w:eastAsia="宋体" w:hAnsi="宋体" w:cs="瀹嬩綋" w:hint="eastAsia"/>
          <w:kern w:val="0"/>
          <w:sz w:val="24"/>
          <w:szCs w:val="24"/>
        </w:rPr>
        <w:t>，利用距离定义的metric</w:t>
      </w:r>
      <w:r w:rsidR="000F7DB4">
        <w:rPr>
          <w:rFonts w:ascii="宋体" w:eastAsia="宋体" w:hAnsi="宋体" w:cs="瀹嬩綋" w:hint="eastAsia"/>
          <w:kern w:val="0"/>
          <w:sz w:val="24"/>
          <w:szCs w:val="24"/>
        </w:rPr>
        <w:t>捕捉数据间关系，实现更全面</w:t>
      </w:r>
      <w:r w:rsidR="00E54214">
        <w:rPr>
          <w:rFonts w:ascii="宋体" w:eastAsia="宋体" w:hAnsi="宋体" w:cs="瀹嬩綋" w:hint="eastAsia"/>
          <w:kern w:val="0"/>
          <w:sz w:val="24"/>
          <w:szCs w:val="24"/>
        </w:rPr>
        <w:t>的信息传递；针对关注于评分信息</w:t>
      </w:r>
      <w:r w:rsidR="00E54214" w:rsidRPr="008C3247">
        <w:rPr>
          <w:rFonts w:ascii="宋体" w:eastAsia="宋体" w:hAnsi="宋体" w:cs="瀹嬩綋" w:hint="eastAsia"/>
          <w:kern w:val="0"/>
          <w:sz w:val="24"/>
          <w:szCs w:val="24"/>
        </w:rPr>
        <w:t>绝对数值</w:t>
      </w:r>
      <w:r w:rsidR="00E5421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point-wise</w:t>
      </w:r>
      <w:r w:rsidR="001776D8">
        <w:rPr>
          <w:rFonts w:ascii="宋体" w:eastAsia="宋体" w:hAnsi="宋体" w:cs="瀹嬩綋" w:hint="eastAsia"/>
          <w:kern w:val="0"/>
          <w:sz w:val="24"/>
          <w:szCs w:val="24"/>
        </w:rPr>
        <w:t>损失函数，</w:t>
      </w:r>
      <w:r w:rsidR="00E54214">
        <w:rPr>
          <w:rFonts w:ascii="宋体" w:eastAsia="宋体" w:hAnsi="宋体" w:cs="瀹嬩綋" w:hint="eastAsia"/>
          <w:kern w:val="0"/>
          <w:sz w:val="24"/>
          <w:szCs w:val="24"/>
        </w:rPr>
        <w:t>提出</w:t>
      </w:r>
      <w:r w:rsidR="00E54214" w:rsidRPr="008C3247">
        <w:rPr>
          <w:rFonts w:ascii="宋体" w:eastAsia="宋体" w:hAnsi="宋体" w:cs="瀹嬩綋" w:hint="eastAsia"/>
          <w:kern w:val="0"/>
          <w:sz w:val="24"/>
          <w:szCs w:val="24"/>
        </w:rPr>
        <w:t>使用基于负采样的pair-wise损失函数</w:t>
      </w:r>
      <w:r w:rsidR="00E54214">
        <w:rPr>
          <w:rFonts w:ascii="宋体" w:eastAsia="宋体" w:hAnsi="宋体" w:cs="瀹嬩綋" w:hint="eastAsia"/>
          <w:kern w:val="0"/>
          <w:sz w:val="24"/>
          <w:szCs w:val="24"/>
        </w:rPr>
        <w:t>，</w:t>
      </w:r>
      <w:r w:rsidR="00C00CA3">
        <w:rPr>
          <w:rFonts w:ascii="宋体" w:eastAsia="宋体" w:hAnsi="宋体" w:cs="瀹嬩綋" w:hint="eastAsia"/>
          <w:kern w:val="0"/>
          <w:sz w:val="24"/>
          <w:szCs w:val="24"/>
        </w:rPr>
        <w:t>刻画</w:t>
      </w:r>
      <w:r w:rsidR="00D41EE7" w:rsidRPr="008C3247">
        <w:rPr>
          <w:rFonts w:ascii="宋体" w:eastAsia="宋体" w:hAnsi="宋体" w:cs="瀹嬩綋" w:hint="eastAsia"/>
          <w:kern w:val="0"/>
          <w:sz w:val="24"/>
          <w:szCs w:val="24"/>
        </w:rPr>
        <w:t>对于Top-N</w:t>
      </w:r>
      <w:r w:rsidR="00E54214">
        <w:rPr>
          <w:rFonts w:ascii="宋体" w:eastAsia="宋体" w:hAnsi="宋体" w:cs="瀹嬩綋" w:hint="eastAsia"/>
          <w:kern w:val="0"/>
          <w:sz w:val="24"/>
          <w:szCs w:val="24"/>
        </w:rPr>
        <w:t>推荐更为重要</w:t>
      </w:r>
      <w:r w:rsidR="004D29B4">
        <w:rPr>
          <w:rFonts w:ascii="宋体" w:eastAsia="宋体" w:hAnsi="宋体" w:cs="瀹嬩綋" w:hint="eastAsia"/>
          <w:kern w:val="0"/>
          <w:sz w:val="24"/>
          <w:szCs w:val="24"/>
        </w:rPr>
        <w:t>的</w:t>
      </w:r>
      <w:r w:rsidR="00E54214">
        <w:rPr>
          <w:rFonts w:ascii="宋体" w:eastAsia="宋体" w:hAnsi="宋体" w:cs="瀹嬩綋" w:hint="eastAsia"/>
          <w:kern w:val="0"/>
          <w:sz w:val="24"/>
          <w:szCs w:val="24"/>
        </w:rPr>
        <w:t>相对交互可能性</w:t>
      </w:r>
      <w:r w:rsidRPr="008C3247">
        <w:rPr>
          <w:rFonts w:ascii="宋体" w:eastAsia="宋体" w:hAnsi="宋体" w:cs="瀹嬩綋" w:hint="eastAsia"/>
          <w:kern w:val="0"/>
          <w:sz w:val="24"/>
          <w:szCs w:val="24"/>
        </w:rPr>
        <w:t>，产生排序更合理的推荐列表。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Amazon和MovieLens上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FF724E">
      <w:pPr>
        <w:autoSpaceDE w:val="0"/>
        <w:autoSpaceDN w:val="0"/>
        <w:adjustRightInd w:val="0"/>
        <w:spacing w:line="288" w:lineRule="auto"/>
        <w:ind w:firstLineChars="200" w:firstLine="482"/>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C7780A" w:rsidP="00DD2656">
      <w:pPr>
        <w:autoSpaceDE w:val="0"/>
        <w:autoSpaceDN w:val="0"/>
        <w:adjustRightInd w:val="0"/>
        <w:spacing w:line="288" w:lineRule="auto"/>
        <w:jc w:val="left"/>
        <w:rPr>
          <w:rFonts w:ascii="黑体" w:eastAsia="黑体" w:hAnsi="黑体" w:cs="瀹嬩綋"/>
          <w:kern w:val="0"/>
          <w:sz w:val="24"/>
          <w:szCs w:val="24"/>
        </w:rPr>
        <w:sectPr w:rsidR="00C7780A" w:rsidSect="00C7780A">
          <w:headerReference w:type="default" r:id="rId10"/>
          <w:pgSz w:w="11906" w:h="16838" w:code="9"/>
          <w:pgMar w:top="1418" w:right="1418" w:bottom="1418" w:left="1418" w:header="851" w:footer="850" w:gutter="0"/>
          <w:pgNumType w:start="1"/>
          <w:cols w:space="425"/>
          <w:docGrid w:linePitch="312"/>
        </w:sectPr>
      </w:pP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1" w:name="_Toc413704333"/>
      <w:r w:rsidRPr="0075738C">
        <w:rPr>
          <w:rFonts w:ascii="Times New Roman" w:hAnsi="Times New Roman" w:cs="Times New Roman"/>
          <w:b/>
          <w:sz w:val="30"/>
          <w:szCs w:val="30"/>
        </w:rPr>
        <w:t>ABSTRAC</w:t>
      </w:r>
      <w:bookmarkEnd w:id="1"/>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(NeuACF) designed a recommendation algorithm based on the meta-path, which makes the recommendation model fuse multiple aspects of semantic information and obtain more comprehensive and accurate results.</w:t>
      </w:r>
    </w:p>
    <w:p w:rsidR="00DD2656" w:rsidRDefault="007838BC" w:rsidP="00F63D29">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w:t>
      </w:r>
      <w:r w:rsidR="00C00CA3">
        <w:rPr>
          <w:rFonts w:ascii="Times New Roman" w:hAnsi="Times New Roman" w:cs="Times New Roman"/>
          <w:sz w:val="24"/>
          <w:szCs w:val="24"/>
        </w:rPr>
        <w:t>Secondly, we deeply analyze</w:t>
      </w:r>
      <w:r w:rsidR="00C00CA3" w:rsidRPr="00C00CA3">
        <w:rPr>
          <w:rFonts w:ascii="Times New Roman" w:hAnsi="Times New Roman" w:cs="Times New Roman"/>
          <w:sz w:val="24"/>
          <w:szCs w:val="24"/>
        </w:rPr>
        <w:t xml:space="preserve"> the specific model structure of NeuACF</w:t>
      </w:r>
      <w:r w:rsidR="00CB1FC2" w:rsidRPr="00CB1FC2">
        <w:rPr>
          <w:rFonts w:ascii="Times New Roman" w:hAnsi="Times New Roman" w:cs="Times New Roman"/>
          <w:sz w:val="24"/>
          <w:szCs w:val="24"/>
        </w:rPr>
        <w:t xml:space="preserve">, </w:t>
      </w:r>
      <w:r w:rsidR="001C031B">
        <w:rPr>
          <w:rFonts w:ascii="Times New Roman" w:hAnsi="Times New Roman" w:cs="Times New Roman"/>
          <w:sz w:val="24"/>
          <w:szCs w:val="24"/>
        </w:rPr>
        <w:t>and</w:t>
      </w:r>
      <w:r w:rsidR="00CB1FC2">
        <w:rPr>
          <w:rFonts w:ascii="Times New Roman" w:hAnsi="Times New Roman" w:cs="Times New Roman"/>
          <w:sz w:val="24"/>
          <w:szCs w:val="24"/>
        </w:rPr>
        <w:t xml:space="preserve"> propose</w:t>
      </w:r>
      <w:r w:rsidR="00CB1FC2" w:rsidRPr="00CB1FC2">
        <w:rPr>
          <w:rFonts w:ascii="Times New Roman" w:hAnsi="Times New Roman" w:cs="Times New Roman"/>
          <w:sz w:val="24"/>
          <w:szCs w:val="24"/>
        </w:rPr>
        <w:t xml:space="preserve"> the</w:t>
      </w:r>
      <w:r w:rsidR="00CB1FC2">
        <w:rPr>
          <w:rFonts w:ascii="Times New Roman" w:hAnsi="Times New Roman" w:cs="Times New Roman"/>
          <w:sz w:val="24"/>
          <w:szCs w:val="24"/>
        </w:rPr>
        <w:t xml:space="preserve"> corresponding improved model, </w:t>
      </w:r>
      <w:r w:rsidR="00CB1FC2" w:rsidRPr="00CB1FC2">
        <w:rPr>
          <w:rFonts w:ascii="Times New Roman" w:hAnsi="Times New Roman" w:cs="Times New Roman"/>
          <w:sz w:val="24"/>
          <w:szCs w:val="24"/>
        </w:rPr>
        <w:t>Aspect-level Collaborative Filtering model bas</w:t>
      </w:r>
      <w:r w:rsidR="00CB1FC2">
        <w:rPr>
          <w:rFonts w:ascii="Times New Roman" w:hAnsi="Times New Roman" w:cs="Times New Roman"/>
          <w:sz w:val="24"/>
          <w:szCs w:val="24"/>
        </w:rPr>
        <w:t>ed on Metric Learning (ACFML). S</w:t>
      </w:r>
      <w:r w:rsidR="00CB1FC2" w:rsidRPr="00CB1FC2">
        <w:rPr>
          <w:rFonts w:ascii="Times New Roman" w:hAnsi="Times New Roman" w:cs="Times New Roman"/>
          <w:sz w:val="24"/>
          <w:szCs w:val="24"/>
        </w:rPr>
        <w:t>pecifi</w:t>
      </w:r>
      <w:r w:rsidR="00CB1FC2">
        <w:rPr>
          <w:rFonts w:ascii="Times New Roman" w:hAnsi="Times New Roman" w:cs="Times New Roman"/>
          <w:sz w:val="24"/>
          <w:szCs w:val="24"/>
        </w:rPr>
        <w:t>cally,</w:t>
      </w:r>
      <w:r w:rsidR="00C00CA3" w:rsidRPr="00C00CA3">
        <w:rPr>
          <w:rFonts w:ascii="Times New Roman" w:hAnsi="Times New Roman" w:cs="Times New Roman"/>
          <w:sz w:val="24"/>
          <w:szCs w:val="24"/>
        </w:rPr>
        <w:t xml:space="preserve"> </w:t>
      </w:r>
      <w:r w:rsidR="00CB1FC2">
        <w:rPr>
          <w:rFonts w:ascii="Times New Roman" w:hAnsi="Times New Roman" w:cs="Times New Roman"/>
          <w:sz w:val="24"/>
          <w:szCs w:val="24"/>
        </w:rPr>
        <w:t>c</w:t>
      </w:r>
      <w:r w:rsidR="00F63D29">
        <w:rPr>
          <w:rFonts w:ascii="Times New Roman" w:hAnsi="Times New Roman" w:cs="Times New Roman"/>
          <w:sz w:val="24"/>
          <w:szCs w:val="24"/>
        </w:rPr>
        <w:t xml:space="preserve">oncerning the </w:t>
      </w:r>
      <w:r w:rsidR="00C00CA3">
        <w:rPr>
          <w:rFonts w:ascii="Times New Roman" w:hAnsi="Times New Roman" w:cs="Times New Roman"/>
          <w:sz w:val="24"/>
          <w:szCs w:val="24"/>
        </w:rPr>
        <w:t>dot product</w:t>
      </w:r>
      <w:r w:rsidR="00F63D29">
        <w:rPr>
          <w:rFonts w:ascii="Times New Roman" w:hAnsi="Times New Roman" w:cs="Times New Roman"/>
          <w:sz w:val="24"/>
          <w:szCs w:val="24"/>
        </w:rPr>
        <w:t>, which is used</w:t>
      </w:r>
      <w:r w:rsidR="00C00CA3" w:rsidRPr="00C00CA3">
        <w:rPr>
          <w:rFonts w:ascii="Times New Roman" w:hAnsi="Times New Roman" w:cs="Times New Roman"/>
          <w:sz w:val="24"/>
          <w:szCs w:val="24"/>
        </w:rPr>
        <w:t xml:space="preserve"> for</w:t>
      </w:r>
      <w:r w:rsidR="00F63D29">
        <w:rPr>
          <w:rFonts w:ascii="Times New Roman" w:hAnsi="Times New Roman" w:cs="Times New Roman"/>
          <w:sz w:val="24"/>
          <w:szCs w:val="24"/>
        </w:rPr>
        <w:t xml:space="preserve"> measuring</w:t>
      </w:r>
      <w:r w:rsidR="00C00CA3" w:rsidRPr="00C00CA3">
        <w:rPr>
          <w:rFonts w:ascii="Times New Roman" w:hAnsi="Times New Roman" w:cs="Times New Roman"/>
          <w:sz w:val="24"/>
          <w:szCs w:val="24"/>
        </w:rPr>
        <w:t xml:space="preserve"> user and item</w:t>
      </w:r>
      <w:r w:rsidR="00684131">
        <w:rPr>
          <w:rFonts w:ascii="Times New Roman" w:hAnsi="Times New Roman" w:cs="Times New Roman"/>
          <w:sz w:val="24"/>
          <w:szCs w:val="24"/>
        </w:rPr>
        <w:t xml:space="preserve"> interaction possibility</w:t>
      </w:r>
      <w:r w:rsidR="00F63D29">
        <w:rPr>
          <w:rFonts w:ascii="Times New Roman" w:hAnsi="Times New Roman" w:cs="Times New Roman"/>
          <w:sz w:val="24"/>
          <w:szCs w:val="24"/>
        </w:rPr>
        <w:t xml:space="preserve"> and </w:t>
      </w:r>
      <w:r w:rsidR="00C00CA3" w:rsidRPr="00C00CA3">
        <w:rPr>
          <w:rFonts w:ascii="Times New Roman" w:hAnsi="Times New Roman" w:cs="Times New Roman"/>
          <w:sz w:val="24"/>
          <w:szCs w:val="24"/>
        </w:rPr>
        <w:t>lead</w:t>
      </w:r>
      <w:r w:rsidR="00F63D29">
        <w:rPr>
          <w:rFonts w:ascii="Times New Roman" w:hAnsi="Times New Roman" w:cs="Times New Roman"/>
          <w:sz w:val="24"/>
          <w:szCs w:val="24"/>
        </w:rPr>
        <w:t>s</w:t>
      </w:r>
      <w:r w:rsidR="00C00CA3" w:rsidRPr="00C00CA3">
        <w:rPr>
          <w:rFonts w:ascii="Times New Roman" w:hAnsi="Times New Roman" w:cs="Times New Roman"/>
          <w:sz w:val="24"/>
          <w:szCs w:val="24"/>
        </w:rPr>
        <w:t xml:space="preserve"> to the destruction of similarity transfer characteristics, </w:t>
      </w:r>
      <w:r w:rsidR="00C00CA3">
        <w:rPr>
          <w:rFonts w:ascii="Times New Roman" w:hAnsi="Times New Roman" w:cs="Times New Roman"/>
          <w:sz w:val="24"/>
          <w:szCs w:val="24"/>
        </w:rPr>
        <w:t xml:space="preserve">we </w:t>
      </w:r>
      <w:r w:rsidR="00F63D29">
        <w:rPr>
          <w:rFonts w:ascii="Times New Roman" w:hAnsi="Times New Roman" w:cs="Times New Roman"/>
          <w:sz w:val="24"/>
          <w:szCs w:val="24"/>
        </w:rPr>
        <w:t>introduce metric learning to use</w:t>
      </w:r>
      <w:r w:rsidR="00C00CA3" w:rsidRPr="00C00CA3">
        <w:rPr>
          <w:rFonts w:ascii="Times New Roman" w:hAnsi="Times New Roman" w:cs="Times New Roman"/>
          <w:sz w:val="24"/>
          <w:szCs w:val="24"/>
        </w:rPr>
        <w:t xml:space="preserve"> distance defined metric to capture data </w:t>
      </w:r>
      <w:r w:rsidR="00F63D29">
        <w:rPr>
          <w:rFonts w:ascii="Times New Roman" w:hAnsi="Times New Roman" w:cs="Times New Roman"/>
          <w:sz w:val="24"/>
          <w:szCs w:val="24"/>
        </w:rPr>
        <w:t xml:space="preserve">relationships, and achieve </w:t>
      </w:r>
      <w:r w:rsidR="00C00CA3" w:rsidRPr="00C00CA3">
        <w:rPr>
          <w:rFonts w:ascii="Times New Roman" w:hAnsi="Times New Roman" w:cs="Times New Roman"/>
          <w:sz w:val="24"/>
          <w:szCs w:val="24"/>
        </w:rPr>
        <w:t>compr</w:t>
      </w:r>
      <w:r w:rsidR="00C00CA3">
        <w:rPr>
          <w:rFonts w:ascii="Times New Roman" w:hAnsi="Times New Roman" w:cs="Times New Roman"/>
          <w:sz w:val="24"/>
          <w:szCs w:val="24"/>
        </w:rPr>
        <w:t xml:space="preserve">ehensive information transfer; in terms of </w:t>
      </w:r>
      <w:r w:rsidR="00F63D29">
        <w:rPr>
          <w:rFonts w:ascii="Times New Roman" w:hAnsi="Times New Roman" w:cs="Times New Roman"/>
          <w:sz w:val="24"/>
          <w:szCs w:val="24"/>
        </w:rPr>
        <w:t xml:space="preserve">the </w:t>
      </w:r>
      <w:r w:rsidR="00C00CA3" w:rsidRPr="00C00CA3">
        <w:rPr>
          <w:rFonts w:ascii="Times New Roman" w:hAnsi="Times New Roman" w:cs="Times New Roman"/>
          <w:sz w:val="24"/>
          <w:szCs w:val="24"/>
        </w:rPr>
        <w:t>point-wise loss function</w:t>
      </w:r>
      <w:r w:rsidR="00C00CA3">
        <w:rPr>
          <w:rFonts w:ascii="Times New Roman" w:hAnsi="Times New Roman" w:cs="Times New Roman"/>
          <w:sz w:val="24"/>
          <w:szCs w:val="24"/>
        </w:rPr>
        <w:t xml:space="preserve">, which </w:t>
      </w:r>
      <w:r w:rsidR="00F63D29">
        <w:rPr>
          <w:rFonts w:ascii="Times New Roman" w:hAnsi="Times New Roman" w:cs="Times New Roman"/>
          <w:sz w:val="24"/>
          <w:szCs w:val="24"/>
        </w:rPr>
        <w:t>focus on</w:t>
      </w:r>
      <w:r w:rsidR="00C00CA3">
        <w:rPr>
          <w:rFonts w:ascii="Times New Roman" w:hAnsi="Times New Roman" w:cs="Times New Roman"/>
          <w:sz w:val="24"/>
          <w:szCs w:val="24"/>
        </w:rPr>
        <w:t xml:space="preserve"> the absolute value of ratings, we propose</w:t>
      </w:r>
      <w:r w:rsidR="00F63D29">
        <w:rPr>
          <w:rFonts w:ascii="Times New Roman" w:hAnsi="Times New Roman" w:cs="Times New Roman"/>
          <w:sz w:val="24"/>
          <w:szCs w:val="24"/>
        </w:rPr>
        <w:t xml:space="preserve"> to use the</w:t>
      </w:r>
      <w:r w:rsidR="00C00CA3" w:rsidRPr="00C00CA3">
        <w:rPr>
          <w:rFonts w:ascii="Times New Roman" w:hAnsi="Times New Roman" w:cs="Times New Roman"/>
          <w:sz w:val="24"/>
          <w:szCs w:val="24"/>
        </w:rPr>
        <w:t xml:space="preserve"> pair-wise loss function based on negative sampling to characterize the relativ</w:t>
      </w:r>
      <w:r w:rsidR="00C00CA3">
        <w:rPr>
          <w:rFonts w:ascii="Times New Roman" w:hAnsi="Times New Roman" w:cs="Times New Roman"/>
          <w:sz w:val="24"/>
          <w:szCs w:val="24"/>
        </w:rPr>
        <w:t>e interaction possibilities which are</w:t>
      </w:r>
      <w:r w:rsidR="00C00CA3" w:rsidRPr="00C00CA3">
        <w:rPr>
          <w:rFonts w:ascii="Times New Roman" w:hAnsi="Times New Roman" w:cs="Times New Roman"/>
          <w:sz w:val="24"/>
          <w:szCs w:val="24"/>
        </w:rPr>
        <w:t xml:space="preserve"> imp</w:t>
      </w:r>
      <w:r w:rsidR="00C00CA3">
        <w:rPr>
          <w:rFonts w:ascii="Times New Roman" w:hAnsi="Times New Roman" w:cs="Times New Roman"/>
          <w:sz w:val="24"/>
          <w:szCs w:val="24"/>
        </w:rPr>
        <w:t>ortant for Top-N recommendation</w:t>
      </w:r>
      <w:r w:rsidR="00C00CA3" w:rsidRPr="00C00CA3">
        <w:rPr>
          <w:rFonts w:ascii="Times New Roman" w:hAnsi="Times New Roman" w:cs="Times New Roman"/>
          <w:sz w:val="24"/>
          <w:szCs w:val="24"/>
        </w:rPr>
        <w:t xml:space="preserve">, </w:t>
      </w:r>
      <w:r w:rsidR="00C00CA3">
        <w:rPr>
          <w:rFonts w:ascii="Times New Roman" w:hAnsi="Times New Roman" w:cs="Times New Roman"/>
          <w:sz w:val="24"/>
          <w:szCs w:val="24"/>
        </w:rPr>
        <w:t xml:space="preserve">and </w:t>
      </w:r>
      <w:r w:rsidR="00F63D29">
        <w:rPr>
          <w:rFonts w:ascii="Times New Roman" w:hAnsi="Times New Roman" w:cs="Times New Roman"/>
          <w:sz w:val="24"/>
          <w:szCs w:val="24"/>
        </w:rPr>
        <w:t>work out</w:t>
      </w:r>
      <w:r w:rsidR="00C00CA3" w:rsidRPr="00C00CA3">
        <w:rPr>
          <w:rFonts w:ascii="Times New Roman" w:hAnsi="Times New Roman" w:cs="Times New Roman"/>
          <w:sz w:val="24"/>
          <w:szCs w:val="24"/>
        </w:rPr>
        <w:t xml:space="preserve"> a more reasonable recommendation list.</w:t>
      </w:r>
      <w:r w:rsidR="00F63D29">
        <w:rPr>
          <w:rFonts w:ascii="Times New Roman" w:hAnsi="Times New Roman" w:cs="Times New Roman"/>
          <w:sz w:val="24"/>
          <w:szCs w:val="24"/>
        </w:rPr>
        <w:t xml:space="preserve"> </w:t>
      </w:r>
      <w:r w:rsidRPr="007838BC">
        <w:rPr>
          <w:rFonts w:ascii="Times New Roman" w:hAnsi="Times New Roman" w:cs="Times New Roman"/>
          <w:sz w:val="24"/>
          <w:szCs w:val="24"/>
        </w:rPr>
        <w:t xml:space="preserve">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NeuACF on the recommended datasets Amazon and MovieLens,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AE0B4F" w:rsidRDefault="00FA6355">
          <w:pPr>
            <w:pStyle w:val="11"/>
            <w:tabs>
              <w:tab w:val="left" w:pos="1260"/>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10729995" w:history="1">
            <w:r w:rsidR="00AE0B4F" w:rsidRPr="000948E3">
              <w:rPr>
                <w:rStyle w:val="ae"/>
                <w:noProof/>
              </w:rPr>
              <w:t>第一章</w:t>
            </w:r>
            <w:r w:rsidR="00AE0B4F">
              <w:rPr>
                <w:noProof/>
                <w:kern w:val="2"/>
                <w:sz w:val="21"/>
                <w:szCs w:val="22"/>
              </w:rPr>
              <w:tab/>
            </w:r>
            <w:r w:rsidR="00AE0B4F" w:rsidRPr="000948E3">
              <w:rPr>
                <w:rStyle w:val="ae"/>
                <w:noProof/>
              </w:rPr>
              <w:t>引言</w:t>
            </w:r>
            <w:r w:rsidR="00AE0B4F">
              <w:rPr>
                <w:noProof/>
                <w:webHidden/>
              </w:rPr>
              <w:tab/>
            </w:r>
            <w:r w:rsidR="00AE0B4F">
              <w:rPr>
                <w:noProof/>
                <w:webHidden/>
              </w:rPr>
              <w:fldChar w:fldCharType="begin"/>
            </w:r>
            <w:r w:rsidR="00AE0B4F">
              <w:rPr>
                <w:noProof/>
                <w:webHidden/>
              </w:rPr>
              <w:instrText xml:space="preserve"> PAGEREF _Toc10729995 \h </w:instrText>
            </w:r>
            <w:r w:rsidR="00AE0B4F">
              <w:rPr>
                <w:noProof/>
                <w:webHidden/>
              </w:rPr>
            </w:r>
            <w:r w:rsidR="00AE0B4F">
              <w:rPr>
                <w:noProof/>
                <w:webHidden/>
              </w:rPr>
              <w:fldChar w:fldCharType="separate"/>
            </w:r>
            <w:r w:rsidR="00BD44BC">
              <w:rPr>
                <w:noProof/>
                <w:webHidden/>
              </w:rPr>
              <w:t>1</w:t>
            </w:r>
            <w:r w:rsidR="00AE0B4F">
              <w:rPr>
                <w:noProof/>
                <w:webHidden/>
              </w:rPr>
              <w:fldChar w:fldCharType="end"/>
            </w:r>
          </w:hyperlink>
        </w:p>
        <w:p w:rsidR="00AE0B4F" w:rsidRDefault="00A7656F">
          <w:pPr>
            <w:pStyle w:val="21"/>
            <w:rPr>
              <w:noProof/>
              <w:kern w:val="2"/>
              <w:sz w:val="21"/>
              <w:szCs w:val="22"/>
            </w:rPr>
          </w:pPr>
          <w:hyperlink w:anchor="_Toc10729996" w:history="1">
            <w:r w:rsidR="00AE0B4F" w:rsidRPr="000948E3">
              <w:rPr>
                <w:rStyle w:val="ae"/>
                <w:rFonts w:ascii="黑体" w:hAnsi="黑体"/>
                <w:noProof/>
              </w:rPr>
              <w:t xml:space="preserve">1.1  </w:t>
            </w:r>
            <w:r w:rsidR="00AE0B4F" w:rsidRPr="000948E3">
              <w:rPr>
                <w:rStyle w:val="ae"/>
                <w:rFonts w:ascii="黑体" w:hAnsi="黑体"/>
                <w:noProof/>
              </w:rPr>
              <w:t>课题背景</w:t>
            </w:r>
            <w:r w:rsidR="00AE0B4F">
              <w:rPr>
                <w:noProof/>
                <w:webHidden/>
              </w:rPr>
              <w:tab/>
            </w:r>
            <w:r w:rsidR="00AE0B4F">
              <w:rPr>
                <w:noProof/>
                <w:webHidden/>
              </w:rPr>
              <w:fldChar w:fldCharType="begin"/>
            </w:r>
            <w:r w:rsidR="00AE0B4F">
              <w:rPr>
                <w:noProof/>
                <w:webHidden/>
              </w:rPr>
              <w:instrText xml:space="preserve"> PAGEREF _Toc10729996 \h </w:instrText>
            </w:r>
            <w:r w:rsidR="00AE0B4F">
              <w:rPr>
                <w:noProof/>
                <w:webHidden/>
              </w:rPr>
            </w:r>
            <w:r w:rsidR="00AE0B4F">
              <w:rPr>
                <w:noProof/>
                <w:webHidden/>
              </w:rPr>
              <w:fldChar w:fldCharType="separate"/>
            </w:r>
            <w:r w:rsidR="00BD44BC">
              <w:rPr>
                <w:noProof/>
                <w:webHidden/>
              </w:rPr>
              <w:t>1</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29997" w:history="1">
            <w:r w:rsidR="00AE0B4F" w:rsidRPr="000948E3">
              <w:rPr>
                <w:rStyle w:val="ae"/>
                <w:rFonts w:ascii="黑体" w:hAnsi="黑体"/>
                <w:noProof/>
              </w:rPr>
              <w:t xml:space="preserve">1.1.1  </w:t>
            </w:r>
            <w:r w:rsidR="00AE0B4F" w:rsidRPr="000948E3">
              <w:rPr>
                <w:rStyle w:val="ae"/>
                <w:rFonts w:ascii="黑体" w:hAnsi="黑体"/>
                <w:noProof/>
              </w:rPr>
              <w:t>研究意义</w:t>
            </w:r>
            <w:r w:rsidR="00AE0B4F">
              <w:rPr>
                <w:noProof/>
                <w:webHidden/>
              </w:rPr>
              <w:tab/>
            </w:r>
            <w:r w:rsidR="00AE0B4F">
              <w:rPr>
                <w:noProof/>
                <w:webHidden/>
              </w:rPr>
              <w:fldChar w:fldCharType="begin"/>
            </w:r>
            <w:r w:rsidR="00AE0B4F">
              <w:rPr>
                <w:noProof/>
                <w:webHidden/>
              </w:rPr>
              <w:instrText xml:space="preserve"> PAGEREF _Toc10729997 \h </w:instrText>
            </w:r>
            <w:r w:rsidR="00AE0B4F">
              <w:rPr>
                <w:noProof/>
                <w:webHidden/>
              </w:rPr>
            </w:r>
            <w:r w:rsidR="00AE0B4F">
              <w:rPr>
                <w:noProof/>
                <w:webHidden/>
              </w:rPr>
              <w:fldChar w:fldCharType="separate"/>
            </w:r>
            <w:r w:rsidR="00BD44BC">
              <w:rPr>
                <w:noProof/>
                <w:webHidden/>
              </w:rPr>
              <w:t>1</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29998" w:history="1">
            <w:r w:rsidR="00AE0B4F" w:rsidRPr="000948E3">
              <w:rPr>
                <w:rStyle w:val="ae"/>
                <w:rFonts w:ascii="黑体" w:hAnsi="黑体"/>
                <w:noProof/>
              </w:rPr>
              <w:t xml:space="preserve">1.1.2  </w:t>
            </w:r>
            <w:r w:rsidR="00AE0B4F" w:rsidRPr="000948E3">
              <w:rPr>
                <w:rStyle w:val="ae"/>
                <w:rFonts w:ascii="黑体" w:hAnsi="黑体"/>
                <w:noProof/>
              </w:rPr>
              <w:t>研究现状</w:t>
            </w:r>
            <w:r w:rsidR="00AE0B4F">
              <w:rPr>
                <w:noProof/>
                <w:webHidden/>
              </w:rPr>
              <w:tab/>
            </w:r>
            <w:r w:rsidR="00AE0B4F">
              <w:rPr>
                <w:noProof/>
                <w:webHidden/>
              </w:rPr>
              <w:fldChar w:fldCharType="begin"/>
            </w:r>
            <w:r w:rsidR="00AE0B4F">
              <w:rPr>
                <w:noProof/>
                <w:webHidden/>
              </w:rPr>
              <w:instrText xml:space="preserve"> PAGEREF _Toc10729998 \h </w:instrText>
            </w:r>
            <w:r w:rsidR="00AE0B4F">
              <w:rPr>
                <w:noProof/>
                <w:webHidden/>
              </w:rPr>
            </w:r>
            <w:r w:rsidR="00AE0B4F">
              <w:rPr>
                <w:noProof/>
                <w:webHidden/>
              </w:rPr>
              <w:fldChar w:fldCharType="separate"/>
            </w:r>
            <w:r w:rsidR="00BD44BC">
              <w:rPr>
                <w:noProof/>
                <w:webHidden/>
              </w:rPr>
              <w:t>1</w:t>
            </w:r>
            <w:r w:rsidR="00AE0B4F">
              <w:rPr>
                <w:noProof/>
                <w:webHidden/>
              </w:rPr>
              <w:fldChar w:fldCharType="end"/>
            </w:r>
          </w:hyperlink>
        </w:p>
        <w:p w:rsidR="00AE0B4F" w:rsidRDefault="00A7656F">
          <w:pPr>
            <w:pStyle w:val="21"/>
            <w:rPr>
              <w:noProof/>
              <w:kern w:val="2"/>
              <w:sz w:val="21"/>
              <w:szCs w:val="22"/>
            </w:rPr>
          </w:pPr>
          <w:hyperlink w:anchor="_Toc10729999" w:history="1">
            <w:r w:rsidR="00AE0B4F" w:rsidRPr="000948E3">
              <w:rPr>
                <w:rStyle w:val="ae"/>
                <w:rFonts w:ascii="黑体" w:hAnsi="黑体"/>
                <w:noProof/>
              </w:rPr>
              <w:t xml:space="preserve">1.2  </w:t>
            </w:r>
            <w:r w:rsidR="00AE0B4F" w:rsidRPr="000948E3">
              <w:rPr>
                <w:rStyle w:val="ae"/>
                <w:rFonts w:ascii="黑体" w:hAnsi="黑体"/>
                <w:noProof/>
              </w:rPr>
              <w:t>课题任务</w:t>
            </w:r>
            <w:r w:rsidR="00AE0B4F">
              <w:rPr>
                <w:noProof/>
                <w:webHidden/>
              </w:rPr>
              <w:tab/>
            </w:r>
            <w:r w:rsidR="00AE0B4F">
              <w:rPr>
                <w:noProof/>
                <w:webHidden/>
              </w:rPr>
              <w:fldChar w:fldCharType="begin"/>
            </w:r>
            <w:r w:rsidR="00AE0B4F">
              <w:rPr>
                <w:noProof/>
                <w:webHidden/>
              </w:rPr>
              <w:instrText xml:space="preserve"> PAGEREF _Toc10729999 \h </w:instrText>
            </w:r>
            <w:r w:rsidR="00AE0B4F">
              <w:rPr>
                <w:noProof/>
                <w:webHidden/>
              </w:rPr>
            </w:r>
            <w:r w:rsidR="00AE0B4F">
              <w:rPr>
                <w:noProof/>
                <w:webHidden/>
              </w:rPr>
              <w:fldChar w:fldCharType="separate"/>
            </w:r>
            <w:r w:rsidR="00BD44BC">
              <w:rPr>
                <w:noProof/>
                <w:webHidden/>
              </w:rPr>
              <w:t>2</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00" w:history="1">
            <w:r w:rsidR="00AE0B4F" w:rsidRPr="000948E3">
              <w:rPr>
                <w:rStyle w:val="ae"/>
                <w:rFonts w:ascii="黑体" w:hAnsi="黑体"/>
                <w:noProof/>
              </w:rPr>
              <w:t xml:space="preserve">1.2.1  </w:t>
            </w:r>
            <w:r w:rsidR="00AE0B4F" w:rsidRPr="000948E3">
              <w:rPr>
                <w:rStyle w:val="ae"/>
                <w:rFonts w:ascii="黑体" w:hAnsi="黑体"/>
                <w:noProof/>
              </w:rPr>
              <w:t>课题内容</w:t>
            </w:r>
            <w:r w:rsidR="00AE0B4F">
              <w:rPr>
                <w:noProof/>
                <w:webHidden/>
              </w:rPr>
              <w:tab/>
            </w:r>
            <w:r w:rsidR="00AE0B4F">
              <w:rPr>
                <w:noProof/>
                <w:webHidden/>
              </w:rPr>
              <w:fldChar w:fldCharType="begin"/>
            </w:r>
            <w:r w:rsidR="00AE0B4F">
              <w:rPr>
                <w:noProof/>
                <w:webHidden/>
              </w:rPr>
              <w:instrText xml:space="preserve"> PAGEREF _Toc10730000 \h </w:instrText>
            </w:r>
            <w:r w:rsidR="00AE0B4F">
              <w:rPr>
                <w:noProof/>
                <w:webHidden/>
              </w:rPr>
            </w:r>
            <w:r w:rsidR="00AE0B4F">
              <w:rPr>
                <w:noProof/>
                <w:webHidden/>
              </w:rPr>
              <w:fldChar w:fldCharType="separate"/>
            </w:r>
            <w:r w:rsidR="00BD44BC">
              <w:rPr>
                <w:noProof/>
                <w:webHidden/>
              </w:rPr>
              <w:t>2</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01" w:history="1">
            <w:r w:rsidR="00AE0B4F" w:rsidRPr="000948E3">
              <w:rPr>
                <w:rStyle w:val="ae"/>
                <w:rFonts w:ascii="黑体" w:hAnsi="黑体"/>
                <w:noProof/>
              </w:rPr>
              <w:t xml:space="preserve">1.2.2  </w:t>
            </w:r>
            <w:r w:rsidR="00AE0B4F" w:rsidRPr="000948E3">
              <w:rPr>
                <w:rStyle w:val="ae"/>
                <w:rFonts w:ascii="黑体" w:hAnsi="黑体"/>
                <w:noProof/>
              </w:rPr>
              <w:t>本人承担任务</w:t>
            </w:r>
            <w:r w:rsidR="00AE0B4F">
              <w:rPr>
                <w:noProof/>
                <w:webHidden/>
              </w:rPr>
              <w:tab/>
            </w:r>
            <w:r w:rsidR="00AE0B4F">
              <w:rPr>
                <w:noProof/>
                <w:webHidden/>
              </w:rPr>
              <w:fldChar w:fldCharType="begin"/>
            </w:r>
            <w:r w:rsidR="00AE0B4F">
              <w:rPr>
                <w:noProof/>
                <w:webHidden/>
              </w:rPr>
              <w:instrText xml:space="preserve"> PAGEREF _Toc10730001 \h </w:instrText>
            </w:r>
            <w:r w:rsidR="00AE0B4F">
              <w:rPr>
                <w:noProof/>
                <w:webHidden/>
              </w:rPr>
            </w:r>
            <w:r w:rsidR="00AE0B4F">
              <w:rPr>
                <w:noProof/>
                <w:webHidden/>
              </w:rPr>
              <w:fldChar w:fldCharType="separate"/>
            </w:r>
            <w:r w:rsidR="00BD44BC">
              <w:rPr>
                <w:noProof/>
                <w:webHidden/>
              </w:rPr>
              <w:t>2</w:t>
            </w:r>
            <w:r w:rsidR="00AE0B4F">
              <w:rPr>
                <w:noProof/>
                <w:webHidden/>
              </w:rPr>
              <w:fldChar w:fldCharType="end"/>
            </w:r>
          </w:hyperlink>
        </w:p>
        <w:p w:rsidR="00AE0B4F" w:rsidRDefault="00A7656F">
          <w:pPr>
            <w:pStyle w:val="21"/>
            <w:rPr>
              <w:noProof/>
              <w:kern w:val="2"/>
              <w:sz w:val="21"/>
              <w:szCs w:val="22"/>
            </w:rPr>
          </w:pPr>
          <w:hyperlink w:anchor="_Toc10730002" w:history="1">
            <w:r w:rsidR="00AE0B4F" w:rsidRPr="000948E3">
              <w:rPr>
                <w:rStyle w:val="ae"/>
                <w:rFonts w:ascii="黑体" w:hAnsi="黑体"/>
                <w:noProof/>
              </w:rPr>
              <w:t xml:space="preserve">1.3  </w:t>
            </w:r>
            <w:r w:rsidR="00AE0B4F" w:rsidRPr="000948E3">
              <w:rPr>
                <w:rStyle w:val="ae"/>
                <w:rFonts w:ascii="黑体" w:hAnsi="黑体"/>
                <w:noProof/>
              </w:rPr>
              <w:t>论文结构</w:t>
            </w:r>
            <w:r w:rsidR="00AE0B4F">
              <w:rPr>
                <w:noProof/>
                <w:webHidden/>
              </w:rPr>
              <w:tab/>
            </w:r>
            <w:r w:rsidR="00AE0B4F">
              <w:rPr>
                <w:noProof/>
                <w:webHidden/>
              </w:rPr>
              <w:fldChar w:fldCharType="begin"/>
            </w:r>
            <w:r w:rsidR="00AE0B4F">
              <w:rPr>
                <w:noProof/>
                <w:webHidden/>
              </w:rPr>
              <w:instrText xml:space="preserve"> PAGEREF _Toc10730002 \h </w:instrText>
            </w:r>
            <w:r w:rsidR="00AE0B4F">
              <w:rPr>
                <w:noProof/>
                <w:webHidden/>
              </w:rPr>
            </w:r>
            <w:r w:rsidR="00AE0B4F">
              <w:rPr>
                <w:noProof/>
                <w:webHidden/>
              </w:rPr>
              <w:fldChar w:fldCharType="separate"/>
            </w:r>
            <w:r w:rsidR="00BD44BC">
              <w:rPr>
                <w:noProof/>
                <w:webHidden/>
              </w:rPr>
              <w:t>3</w:t>
            </w:r>
            <w:r w:rsidR="00AE0B4F">
              <w:rPr>
                <w:noProof/>
                <w:webHidden/>
              </w:rPr>
              <w:fldChar w:fldCharType="end"/>
            </w:r>
          </w:hyperlink>
        </w:p>
        <w:p w:rsidR="00AE0B4F" w:rsidRDefault="00A7656F">
          <w:pPr>
            <w:pStyle w:val="11"/>
            <w:tabs>
              <w:tab w:val="right" w:leader="dot" w:pos="9060"/>
            </w:tabs>
            <w:rPr>
              <w:noProof/>
              <w:kern w:val="2"/>
              <w:sz w:val="21"/>
              <w:szCs w:val="22"/>
            </w:rPr>
          </w:pPr>
          <w:hyperlink w:anchor="_Toc10730003" w:history="1">
            <w:r w:rsidR="00AE0B4F" w:rsidRPr="000948E3">
              <w:rPr>
                <w:rStyle w:val="ae"/>
                <w:noProof/>
              </w:rPr>
              <w:t>第二章</w:t>
            </w:r>
            <w:r w:rsidR="00AE0B4F" w:rsidRPr="000948E3">
              <w:rPr>
                <w:rStyle w:val="ae"/>
                <w:noProof/>
              </w:rPr>
              <w:t xml:space="preserve">  </w:t>
            </w:r>
            <w:r w:rsidR="00AE0B4F" w:rsidRPr="000948E3">
              <w:rPr>
                <w:rStyle w:val="ae"/>
                <w:noProof/>
              </w:rPr>
              <w:t>相关技术介绍</w:t>
            </w:r>
            <w:r w:rsidR="00AE0B4F">
              <w:rPr>
                <w:noProof/>
                <w:webHidden/>
              </w:rPr>
              <w:tab/>
            </w:r>
            <w:r w:rsidR="00AE0B4F">
              <w:rPr>
                <w:noProof/>
                <w:webHidden/>
              </w:rPr>
              <w:fldChar w:fldCharType="begin"/>
            </w:r>
            <w:r w:rsidR="00AE0B4F">
              <w:rPr>
                <w:noProof/>
                <w:webHidden/>
              </w:rPr>
              <w:instrText xml:space="preserve"> PAGEREF _Toc10730003 \h </w:instrText>
            </w:r>
            <w:r w:rsidR="00AE0B4F">
              <w:rPr>
                <w:noProof/>
                <w:webHidden/>
              </w:rPr>
            </w:r>
            <w:r w:rsidR="00AE0B4F">
              <w:rPr>
                <w:noProof/>
                <w:webHidden/>
              </w:rPr>
              <w:fldChar w:fldCharType="separate"/>
            </w:r>
            <w:r w:rsidR="00BD44BC">
              <w:rPr>
                <w:noProof/>
                <w:webHidden/>
              </w:rPr>
              <w:t>5</w:t>
            </w:r>
            <w:r w:rsidR="00AE0B4F">
              <w:rPr>
                <w:noProof/>
                <w:webHidden/>
              </w:rPr>
              <w:fldChar w:fldCharType="end"/>
            </w:r>
          </w:hyperlink>
        </w:p>
        <w:p w:rsidR="00AE0B4F" w:rsidRDefault="00A7656F">
          <w:pPr>
            <w:pStyle w:val="21"/>
            <w:rPr>
              <w:noProof/>
              <w:kern w:val="2"/>
              <w:sz w:val="21"/>
              <w:szCs w:val="22"/>
            </w:rPr>
          </w:pPr>
          <w:hyperlink w:anchor="_Toc10730004" w:history="1">
            <w:r w:rsidR="00AE0B4F" w:rsidRPr="000948E3">
              <w:rPr>
                <w:rStyle w:val="ae"/>
                <w:rFonts w:ascii="黑体" w:hAnsi="黑体"/>
                <w:noProof/>
              </w:rPr>
              <w:t xml:space="preserve">2.1  </w:t>
            </w:r>
            <w:r w:rsidR="00AE0B4F" w:rsidRPr="000948E3">
              <w:rPr>
                <w:rStyle w:val="ae"/>
                <w:rFonts w:ascii="黑体" w:hAnsi="黑体"/>
                <w:noProof/>
              </w:rPr>
              <w:t>异质信息网络</w:t>
            </w:r>
            <w:r w:rsidR="00AE0B4F">
              <w:rPr>
                <w:noProof/>
                <w:webHidden/>
              </w:rPr>
              <w:tab/>
            </w:r>
            <w:r w:rsidR="00AE0B4F">
              <w:rPr>
                <w:noProof/>
                <w:webHidden/>
              </w:rPr>
              <w:fldChar w:fldCharType="begin"/>
            </w:r>
            <w:r w:rsidR="00AE0B4F">
              <w:rPr>
                <w:noProof/>
                <w:webHidden/>
              </w:rPr>
              <w:instrText xml:space="preserve"> PAGEREF _Toc10730004 \h </w:instrText>
            </w:r>
            <w:r w:rsidR="00AE0B4F">
              <w:rPr>
                <w:noProof/>
                <w:webHidden/>
              </w:rPr>
            </w:r>
            <w:r w:rsidR="00AE0B4F">
              <w:rPr>
                <w:noProof/>
                <w:webHidden/>
              </w:rPr>
              <w:fldChar w:fldCharType="separate"/>
            </w:r>
            <w:r w:rsidR="00BD44BC">
              <w:rPr>
                <w:noProof/>
                <w:webHidden/>
              </w:rPr>
              <w:t>5</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05" w:history="1">
            <w:r w:rsidR="00AE0B4F" w:rsidRPr="000948E3">
              <w:rPr>
                <w:rStyle w:val="ae"/>
                <w:rFonts w:ascii="黑体" w:hAnsi="黑体"/>
                <w:noProof/>
              </w:rPr>
              <w:t xml:space="preserve">2.1.1  </w:t>
            </w:r>
            <w:r w:rsidR="00AE0B4F" w:rsidRPr="000948E3">
              <w:rPr>
                <w:rStyle w:val="ae"/>
                <w:rFonts w:ascii="黑体" w:hAnsi="黑体"/>
                <w:noProof/>
              </w:rPr>
              <w:t>基本定义</w:t>
            </w:r>
            <w:r w:rsidR="00AE0B4F">
              <w:rPr>
                <w:noProof/>
                <w:webHidden/>
              </w:rPr>
              <w:tab/>
            </w:r>
            <w:r w:rsidR="00AE0B4F">
              <w:rPr>
                <w:noProof/>
                <w:webHidden/>
              </w:rPr>
              <w:fldChar w:fldCharType="begin"/>
            </w:r>
            <w:r w:rsidR="00AE0B4F">
              <w:rPr>
                <w:noProof/>
                <w:webHidden/>
              </w:rPr>
              <w:instrText xml:space="preserve"> PAGEREF _Toc10730005 \h </w:instrText>
            </w:r>
            <w:r w:rsidR="00AE0B4F">
              <w:rPr>
                <w:noProof/>
                <w:webHidden/>
              </w:rPr>
            </w:r>
            <w:r w:rsidR="00AE0B4F">
              <w:rPr>
                <w:noProof/>
                <w:webHidden/>
              </w:rPr>
              <w:fldChar w:fldCharType="separate"/>
            </w:r>
            <w:r w:rsidR="00BD44BC">
              <w:rPr>
                <w:noProof/>
                <w:webHidden/>
              </w:rPr>
              <w:t>5</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06" w:history="1">
            <w:r w:rsidR="00AE0B4F" w:rsidRPr="000948E3">
              <w:rPr>
                <w:rStyle w:val="ae"/>
                <w:rFonts w:ascii="黑体" w:hAnsi="黑体"/>
                <w:noProof/>
              </w:rPr>
              <w:t xml:space="preserve">2.1.2  </w:t>
            </w:r>
            <w:r w:rsidR="00AE0B4F" w:rsidRPr="000948E3">
              <w:rPr>
                <w:rStyle w:val="ae"/>
                <w:rFonts w:ascii="黑体" w:hAnsi="黑体"/>
                <w:noProof/>
              </w:rPr>
              <w:t>元路径</w:t>
            </w:r>
            <w:r w:rsidR="00AE0B4F">
              <w:rPr>
                <w:noProof/>
                <w:webHidden/>
              </w:rPr>
              <w:tab/>
            </w:r>
            <w:r w:rsidR="00AE0B4F">
              <w:rPr>
                <w:noProof/>
                <w:webHidden/>
              </w:rPr>
              <w:fldChar w:fldCharType="begin"/>
            </w:r>
            <w:r w:rsidR="00AE0B4F">
              <w:rPr>
                <w:noProof/>
                <w:webHidden/>
              </w:rPr>
              <w:instrText xml:space="preserve"> PAGEREF _Toc10730006 \h </w:instrText>
            </w:r>
            <w:r w:rsidR="00AE0B4F">
              <w:rPr>
                <w:noProof/>
                <w:webHidden/>
              </w:rPr>
            </w:r>
            <w:r w:rsidR="00AE0B4F">
              <w:rPr>
                <w:noProof/>
                <w:webHidden/>
              </w:rPr>
              <w:fldChar w:fldCharType="separate"/>
            </w:r>
            <w:r w:rsidR="00BD44BC">
              <w:rPr>
                <w:noProof/>
                <w:webHidden/>
              </w:rPr>
              <w:t>6</w:t>
            </w:r>
            <w:r w:rsidR="00AE0B4F">
              <w:rPr>
                <w:noProof/>
                <w:webHidden/>
              </w:rPr>
              <w:fldChar w:fldCharType="end"/>
            </w:r>
          </w:hyperlink>
        </w:p>
        <w:p w:rsidR="00AE0B4F" w:rsidRDefault="00A7656F">
          <w:pPr>
            <w:pStyle w:val="21"/>
            <w:rPr>
              <w:noProof/>
              <w:kern w:val="2"/>
              <w:sz w:val="21"/>
              <w:szCs w:val="22"/>
            </w:rPr>
          </w:pPr>
          <w:hyperlink w:anchor="_Toc10730007" w:history="1">
            <w:r w:rsidR="00AE0B4F" w:rsidRPr="000948E3">
              <w:rPr>
                <w:rStyle w:val="ae"/>
                <w:rFonts w:ascii="黑体" w:hAnsi="黑体"/>
                <w:noProof/>
              </w:rPr>
              <w:t xml:space="preserve">2.2  </w:t>
            </w:r>
            <w:r w:rsidR="00AE0B4F" w:rsidRPr="000948E3">
              <w:rPr>
                <w:rStyle w:val="ae"/>
                <w:rFonts w:ascii="黑体" w:hAnsi="黑体"/>
                <w:noProof/>
              </w:rPr>
              <w:t>注意力机制</w:t>
            </w:r>
            <w:r w:rsidR="00AE0B4F">
              <w:rPr>
                <w:noProof/>
                <w:webHidden/>
              </w:rPr>
              <w:tab/>
            </w:r>
            <w:r w:rsidR="00AE0B4F">
              <w:rPr>
                <w:noProof/>
                <w:webHidden/>
              </w:rPr>
              <w:fldChar w:fldCharType="begin"/>
            </w:r>
            <w:r w:rsidR="00AE0B4F">
              <w:rPr>
                <w:noProof/>
                <w:webHidden/>
              </w:rPr>
              <w:instrText xml:space="preserve"> PAGEREF _Toc10730007 \h </w:instrText>
            </w:r>
            <w:r w:rsidR="00AE0B4F">
              <w:rPr>
                <w:noProof/>
                <w:webHidden/>
              </w:rPr>
            </w:r>
            <w:r w:rsidR="00AE0B4F">
              <w:rPr>
                <w:noProof/>
                <w:webHidden/>
              </w:rPr>
              <w:fldChar w:fldCharType="separate"/>
            </w:r>
            <w:r w:rsidR="00BD44BC">
              <w:rPr>
                <w:noProof/>
                <w:webHidden/>
              </w:rPr>
              <w:t>7</w:t>
            </w:r>
            <w:r w:rsidR="00AE0B4F">
              <w:rPr>
                <w:noProof/>
                <w:webHidden/>
              </w:rPr>
              <w:fldChar w:fldCharType="end"/>
            </w:r>
          </w:hyperlink>
        </w:p>
        <w:p w:rsidR="00AE0B4F" w:rsidRDefault="00A7656F">
          <w:pPr>
            <w:pStyle w:val="21"/>
            <w:rPr>
              <w:noProof/>
              <w:kern w:val="2"/>
              <w:sz w:val="21"/>
              <w:szCs w:val="22"/>
            </w:rPr>
          </w:pPr>
          <w:hyperlink w:anchor="_Toc10730008" w:history="1">
            <w:r w:rsidR="00AE0B4F" w:rsidRPr="000948E3">
              <w:rPr>
                <w:rStyle w:val="ae"/>
                <w:rFonts w:ascii="黑体" w:hAnsi="黑体"/>
                <w:noProof/>
              </w:rPr>
              <w:t xml:space="preserve">2.3  </w:t>
            </w:r>
            <w:r w:rsidR="00AE0B4F" w:rsidRPr="000948E3">
              <w:rPr>
                <w:rStyle w:val="ae"/>
                <w:rFonts w:ascii="黑体" w:hAnsi="黑体"/>
                <w:noProof/>
              </w:rPr>
              <w:t>度量学习</w:t>
            </w:r>
            <w:r w:rsidR="00AE0B4F">
              <w:rPr>
                <w:noProof/>
                <w:webHidden/>
              </w:rPr>
              <w:tab/>
            </w:r>
            <w:r w:rsidR="00AE0B4F">
              <w:rPr>
                <w:noProof/>
                <w:webHidden/>
              </w:rPr>
              <w:fldChar w:fldCharType="begin"/>
            </w:r>
            <w:r w:rsidR="00AE0B4F">
              <w:rPr>
                <w:noProof/>
                <w:webHidden/>
              </w:rPr>
              <w:instrText xml:space="preserve"> PAGEREF _Toc10730008 \h </w:instrText>
            </w:r>
            <w:r w:rsidR="00AE0B4F">
              <w:rPr>
                <w:noProof/>
                <w:webHidden/>
              </w:rPr>
            </w:r>
            <w:r w:rsidR="00AE0B4F">
              <w:rPr>
                <w:noProof/>
                <w:webHidden/>
              </w:rPr>
              <w:fldChar w:fldCharType="separate"/>
            </w:r>
            <w:r w:rsidR="00BD44BC">
              <w:rPr>
                <w:noProof/>
                <w:webHidden/>
              </w:rPr>
              <w:t>10</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09" w:history="1">
            <w:r w:rsidR="00AE0B4F" w:rsidRPr="000948E3">
              <w:rPr>
                <w:rStyle w:val="ae"/>
                <w:rFonts w:ascii="黑体" w:hAnsi="黑体"/>
                <w:noProof/>
              </w:rPr>
              <w:t xml:space="preserve">2.3.1  </w:t>
            </w:r>
            <w:r w:rsidR="00AE0B4F" w:rsidRPr="000948E3">
              <w:rPr>
                <w:rStyle w:val="ae"/>
                <w:rFonts w:ascii="黑体" w:hAnsi="黑体"/>
                <w:noProof/>
              </w:rPr>
              <w:t>形式化定义</w:t>
            </w:r>
            <w:r w:rsidR="00AE0B4F">
              <w:rPr>
                <w:noProof/>
                <w:webHidden/>
              </w:rPr>
              <w:tab/>
            </w:r>
            <w:r w:rsidR="00AE0B4F">
              <w:rPr>
                <w:noProof/>
                <w:webHidden/>
              </w:rPr>
              <w:fldChar w:fldCharType="begin"/>
            </w:r>
            <w:r w:rsidR="00AE0B4F">
              <w:rPr>
                <w:noProof/>
                <w:webHidden/>
              </w:rPr>
              <w:instrText xml:space="preserve"> PAGEREF _Toc10730009 \h </w:instrText>
            </w:r>
            <w:r w:rsidR="00AE0B4F">
              <w:rPr>
                <w:noProof/>
                <w:webHidden/>
              </w:rPr>
            </w:r>
            <w:r w:rsidR="00AE0B4F">
              <w:rPr>
                <w:noProof/>
                <w:webHidden/>
              </w:rPr>
              <w:fldChar w:fldCharType="separate"/>
            </w:r>
            <w:r w:rsidR="00BD44BC">
              <w:rPr>
                <w:noProof/>
                <w:webHidden/>
              </w:rPr>
              <w:t>10</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10" w:history="1">
            <w:r w:rsidR="00AE0B4F" w:rsidRPr="000948E3">
              <w:rPr>
                <w:rStyle w:val="ae"/>
                <w:rFonts w:ascii="黑体" w:hAnsi="黑体"/>
                <w:noProof/>
              </w:rPr>
              <w:t>2.3.2  kNN</w:t>
            </w:r>
            <w:r w:rsidR="00AE0B4F" w:rsidRPr="000948E3">
              <w:rPr>
                <w:rStyle w:val="ae"/>
                <w:rFonts w:ascii="黑体" w:hAnsi="黑体"/>
                <w:noProof/>
              </w:rPr>
              <w:t>的度量学习</w:t>
            </w:r>
            <w:r w:rsidR="00AE0B4F">
              <w:rPr>
                <w:noProof/>
                <w:webHidden/>
              </w:rPr>
              <w:tab/>
            </w:r>
            <w:r w:rsidR="00AE0B4F">
              <w:rPr>
                <w:noProof/>
                <w:webHidden/>
              </w:rPr>
              <w:fldChar w:fldCharType="begin"/>
            </w:r>
            <w:r w:rsidR="00AE0B4F">
              <w:rPr>
                <w:noProof/>
                <w:webHidden/>
              </w:rPr>
              <w:instrText xml:space="preserve"> PAGEREF _Toc10730010 \h </w:instrText>
            </w:r>
            <w:r w:rsidR="00AE0B4F">
              <w:rPr>
                <w:noProof/>
                <w:webHidden/>
              </w:rPr>
            </w:r>
            <w:r w:rsidR="00AE0B4F">
              <w:rPr>
                <w:noProof/>
                <w:webHidden/>
              </w:rPr>
              <w:fldChar w:fldCharType="separate"/>
            </w:r>
            <w:r w:rsidR="00BD44BC">
              <w:rPr>
                <w:noProof/>
                <w:webHidden/>
              </w:rPr>
              <w:t>11</w:t>
            </w:r>
            <w:r w:rsidR="00AE0B4F">
              <w:rPr>
                <w:noProof/>
                <w:webHidden/>
              </w:rPr>
              <w:fldChar w:fldCharType="end"/>
            </w:r>
          </w:hyperlink>
        </w:p>
        <w:p w:rsidR="00AE0B4F" w:rsidRDefault="00A7656F">
          <w:pPr>
            <w:pStyle w:val="21"/>
            <w:rPr>
              <w:noProof/>
              <w:kern w:val="2"/>
              <w:sz w:val="21"/>
              <w:szCs w:val="22"/>
            </w:rPr>
          </w:pPr>
          <w:hyperlink w:anchor="_Toc10730011" w:history="1">
            <w:r w:rsidR="00AE0B4F" w:rsidRPr="000948E3">
              <w:rPr>
                <w:rStyle w:val="ae"/>
                <w:rFonts w:ascii="黑体" w:hAnsi="黑体"/>
                <w:noProof/>
              </w:rPr>
              <w:t xml:space="preserve">2.4  </w:t>
            </w:r>
            <w:r w:rsidR="00AE0B4F" w:rsidRPr="000948E3">
              <w:rPr>
                <w:rStyle w:val="ae"/>
                <w:rFonts w:ascii="黑体" w:hAnsi="黑体"/>
                <w:noProof/>
              </w:rPr>
              <w:t>本章小结</w:t>
            </w:r>
            <w:r w:rsidR="00AE0B4F">
              <w:rPr>
                <w:noProof/>
                <w:webHidden/>
              </w:rPr>
              <w:tab/>
            </w:r>
            <w:r w:rsidR="00AE0B4F">
              <w:rPr>
                <w:noProof/>
                <w:webHidden/>
              </w:rPr>
              <w:fldChar w:fldCharType="begin"/>
            </w:r>
            <w:r w:rsidR="00AE0B4F">
              <w:rPr>
                <w:noProof/>
                <w:webHidden/>
              </w:rPr>
              <w:instrText xml:space="preserve"> PAGEREF _Toc10730011 \h </w:instrText>
            </w:r>
            <w:r w:rsidR="00AE0B4F">
              <w:rPr>
                <w:noProof/>
                <w:webHidden/>
              </w:rPr>
            </w:r>
            <w:r w:rsidR="00AE0B4F">
              <w:rPr>
                <w:noProof/>
                <w:webHidden/>
              </w:rPr>
              <w:fldChar w:fldCharType="separate"/>
            </w:r>
            <w:r w:rsidR="00BD44BC">
              <w:rPr>
                <w:noProof/>
                <w:webHidden/>
              </w:rPr>
              <w:t>11</w:t>
            </w:r>
            <w:r w:rsidR="00AE0B4F">
              <w:rPr>
                <w:noProof/>
                <w:webHidden/>
              </w:rPr>
              <w:fldChar w:fldCharType="end"/>
            </w:r>
          </w:hyperlink>
        </w:p>
        <w:p w:rsidR="00AE0B4F" w:rsidRDefault="00A7656F">
          <w:pPr>
            <w:pStyle w:val="11"/>
            <w:tabs>
              <w:tab w:val="right" w:leader="dot" w:pos="9060"/>
            </w:tabs>
            <w:rPr>
              <w:noProof/>
              <w:kern w:val="2"/>
              <w:sz w:val="21"/>
              <w:szCs w:val="22"/>
            </w:rPr>
          </w:pPr>
          <w:hyperlink w:anchor="_Toc10730012" w:history="1">
            <w:r w:rsidR="00AE0B4F" w:rsidRPr="000948E3">
              <w:rPr>
                <w:rStyle w:val="ae"/>
                <w:noProof/>
              </w:rPr>
              <w:t>第三章</w:t>
            </w:r>
            <w:r w:rsidR="00AE0B4F" w:rsidRPr="000948E3">
              <w:rPr>
                <w:rStyle w:val="ae"/>
                <w:noProof/>
              </w:rPr>
              <w:t xml:space="preserve">  </w:t>
            </w:r>
            <w:r w:rsidR="00AE0B4F" w:rsidRPr="000948E3">
              <w:rPr>
                <w:rStyle w:val="ae"/>
                <w:noProof/>
              </w:rPr>
              <w:t>基于异质信息网络的推荐模型</w:t>
            </w:r>
            <w:r w:rsidR="00AE0B4F" w:rsidRPr="000948E3">
              <w:rPr>
                <w:rStyle w:val="ae"/>
                <w:noProof/>
              </w:rPr>
              <w:t>ACFML</w:t>
            </w:r>
            <w:r w:rsidR="00AE0B4F" w:rsidRPr="000948E3">
              <w:rPr>
                <w:rStyle w:val="ae"/>
                <w:noProof/>
              </w:rPr>
              <w:t>详解</w:t>
            </w:r>
            <w:r w:rsidR="00AE0B4F">
              <w:rPr>
                <w:noProof/>
                <w:webHidden/>
              </w:rPr>
              <w:tab/>
            </w:r>
            <w:r w:rsidR="00AE0B4F">
              <w:rPr>
                <w:noProof/>
                <w:webHidden/>
              </w:rPr>
              <w:fldChar w:fldCharType="begin"/>
            </w:r>
            <w:r w:rsidR="00AE0B4F">
              <w:rPr>
                <w:noProof/>
                <w:webHidden/>
              </w:rPr>
              <w:instrText xml:space="preserve"> PAGEREF _Toc10730012 \h </w:instrText>
            </w:r>
            <w:r w:rsidR="00AE0B4F">
              <w:rPr>
                <w:noProof/>
                <w:webHidden/>
              </w:rPr>
            </w:r>
            <w:r w:rsidR="00AE0B4F">
              <w:rPr>
                <w:noProof/>
                <w:webHidden/>
              </w:rPr>
              <w:fldChar w:fldCharType="separate"/>
            </w:r>
            <w:r w:rsidR="00BD44BC">
              <w:rPr>
                <w:noProof/>
                <w:webHidden/>
              </w:rPr>
              <w:t>13</w:t>
            </w:r>
            <w:r w:rsidR="00AE0B4F">
              <w:rPr>
                <w:noProof/>
                <w:webHidden/>
              </w:rPr>
              <w:fldChar w:fldCharType="end"/>
            </w:r>
          </w:hyperlink>
        </w:p>
        <w:p w:rsidR="00AE0B4F" w:rsidRDefault="00A7656F">
          <w:pPr>
            <w:pStyle w:val="21"/>
            <w:rPr>
              <w:noProof/>
              <w:kern w:val="2"/>
              <w:sz w:val="21"/>
              <w:szCs w:val="22"/>
            </w:rPr>
          </w:pPr>
          <w:hyperlink w:anchor="_Toc10730013" w:history="1">
            <w:r w:rsidR="00AE0B4F" w:rsidRPr="000948E3">
              <w:rPr>
                <w:rStyle w:val="ae"/>
                <w:rFonts w:ascii="黑体" w:hAnsi="黑体"/>
                <w:noProof/>
              </w:rPr>
              <w:t xml:space="preserve">3.1  </w:t>
            </w:r>
            <w:r w:rsidR="00AE0B4F" w:rsidRPr="000948E3">
              <w:rPr>
                <w:rStyle w:val="ae"/>
                <w:rFonts w:ascii="黑体" w:hAnsi="黑体"/>
                <w:noProof/>
              </w:rPr>
              <w:t>基础模型</w:t>
            </w:r>
            <w:r w:rsidR="00AE0B4F" w:rsidRPr="000948E3">
              <w:rPr>
                <w:rStyle w:val="ae"/>
                <w:rFonts w:ascii="黑体" w:hAnsi="黑体"/>
                <w:noProof/>
              </w:rPr>
              <w:t>NeuACF</w:t>
            </w:r>
            <w:r w:rsidR="00AE0B4F">
              <w:rPr>
                <w:noProof/>
                <w:webHidden/>
              </w:rPr>
              <w:tab/>
            </w:r>
            <w:r w:rsidR="00AE0B4F">
              <w:rPr>
                <w:noProof/>
                <w:webHidden/>
              </w:rPr>
              <w:fldChar w:fldCharType="begin"/>
            </w:r>
            <w:r w:rsidR="00AE0B4F">
              <w:rPr>
                <w:noProof/>
                <w:webHidden/>
              </w:rPr>
              <w:instrText xml:space="preserve"> PAGEREF _Toc10730013 \h </w:instrText>
            </w:r>
            <w:r w:rsidR="00AE0B4F">
              <w:rPr>
                <w:noProof/>
                <w:webHidden/>
              </w:rPr>
            </w:r>
            <w:r w:rsidR="00AE0B4F">
              <w:rPr>
                <w:noProof/>
                <w:webHidden/>
              </w:rPr>
              <w:fldChar w:fldCharType="separate"/>
            </w:r>
            <w:r w:rsidR="00BD44BC">
              <w:rPr>
                <w:noProof/>
                <w:webHidden/>
              </w:rPr>
              <w:t>13</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14" w:history="1">
            <w:r w:rsidR="00AE0B4F" w:rsidRPr="000948E3">
              <w:rPr>
                <w:rStyle w:val="ae"/>
                <w:rFonts w:ascii="黑体" w:hAnsi="黑体"/>
                <w:noProof/>
              </w:rPr>
              <w:t xml:space="preserve">3.1.1 </w:t>
            </w:r>
            <w:r w:rsidR="00AE0B4F" w:rsidRPr="000948E3">
              <w:rPr>
                <w:rStyle w:val="ae"/>
                <w:rFonts w:ascii="黑体" w:hAnsi="黑体"/>
                <w:noProof/>
              </w:rPr>
              <w:t>模型框架</w:t>
            </w:r>
            <w:r w:rsidR="00AE0B4F">
              <w:rPr>
                <w:noProof/>
                <w:webHidden/>
              </w:rPr>
              <w:tab/>
            </w:r>
            <w:r w:rsidR="00AE0B4F">
              <w:rPr>
                <w:noProof/>
                <w:webHidden/>
              </w:rPr>
              <w:fldChar w:fldCharType="begin"/>
            </w:r>
            <w:r w:rsidR="00AE0B4F">
              <w:rPr>
                <w:noProof/>
                <w:webHidden/>
              </w:rPr>
              <w:instrText xml:space="preserve"> PAGEREF _Toc10730014 \h </w:instrText>
            </w:r>
            <w:r w:rsidR="00AE0B4F">
              <w:rPr>
                <w:noProof/>
                <w:webHidden/>
              </w:rPr>
            </w:r>
            <w:r w:rsidR="00AE0B4F">
              <w:rPr>
                <w:noProof/>
                <w:webHidden/>
              </w:rPr>
              <w:fldChar w:fldCharType="separate"/>
            </w:r>
            <w:r w:rsidR="00BD44BC">
              <w:rPr>
                <w:noProof/>
                <w:webHidden/>
              </w:rPr>
              <w:t>13</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15" w:history="1">
            <w:r w:rsidR="00AE0B4F" w:rsidRPr="000948E3">
              <w:rPr>
                <w:rStyle w:val="ae"/>
                <w:rFonts w:ascii="黑体" w:hAnsi="黑体"/>
                <w:noProof/>
              </w:rPr>
              <w:t xml:space="preserve">3.1.2 </w:t>
            </w:r>
            <w:r w:rsidR="00AE0B4F" w:rsidRPr="000948E3">
              <w:rPr>
                <w:rStyle w:val="ae"/>
                <w:rFonts w:ascii="黑体" w:hAnsi="黑体"/>
                <w:noProof/>
              </w:rPr>
              <w:t>方面级相似性矩阵计算</w:t>
            </w:r>
            <w:r w:rsidR="00AE0B4F">
              <w:rPr>
                <w:noProof/>
                <w:webHidden/>
              </w:rPr>
              <w:tab/>
            </w:r>
            <w:r w:rsidR="00AE0B4F">
              <w:rPr>
                <w:noProof/>
                <w:webHidden/>
              </w:rPr>
              <w:fldChar w:fldCharType="begin"/>
            </w:r>
            <w:r w:rsidR="00AE0B4F">
              <w:rPr>
                <w:noProof/>
                <w:webHidden/>
              </w:rPr>
              <w:instrText xml:space="preserve"> PAGEREF _Toc10730015 \h </w:instrText>
            </w:r>
            <w:r w:rsidR="00AE0B4F">
              <w:rPr>
                <w:noProof/>
                <w:webHidden/>
              </w:rPr>
            </w:r>
            <w:r w:rsidR="00AE0B4F">
              <w:rPr>
                <w:noProof/>
                <w:webHidden/>
              </w:rPr>
              <w:fldChar w:fldCharType="separate"/>
            </w:r>
            <w:r w:rsidR="00BD44BC">
              <w:rPr>
                <w:noProof/>
                <w:webHidden/>
              </w:rPr>
              <w:t>14</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16" w:history="1">
            <w:r w:rsidR="00AE0B4F" w:rsidRPr="000948E3">
              <w:rPr>
                <w:rStyle w:val="ae"/>
                <w:rFonts w:ascii="黑体" w:hAnsi="黑体"/>
                <w:noProof/>
              </w:rPr>
              <w:t xml:space="preserve">3.1.3 </w:t>
            </w:r>
            <w:r w:rsidR="00AE0B4F" w:rsidRPr="000948E3">
              <w:rPr>
                <w:rStyle w:val="ae"/>
                <w:rFonts w:ascii="黑体" w:hAnsi="黑体"/>
                <w:noProof/>
              </w:rPr>
              <w:t>方面级隐因子学习</w:t>
            </w:r>
            <w:r w:rsidR="00AE0B4F">
              <w:rPr>
                <w:noProof/>
                <w:webHidden/>
              </w:rPr>
              <w:tab/>
            </w:r>
            <w:r w:rsidR="00AE0B4F">
              <w:rPr>
                <w:noProof/>
                <w:webHidden/>
              </w:rPr>
              <w:fldChar w:fldCharType="begin"/>
            </w:r>
            <w:r w:rsidR="00AE0B4F">
              <w:rPr>
                <w:noProof/>
                <w:webHidden/>
              </w:rPr>
              <w:instrText xml:space="preserve"> PAGEREF _Toc10730016 \h </w:instrText>
            </w:r>
            <w:r w:rsidR="00AE0B4F">
              <w:rPr>
                <w:noProof/>
                <w:webHidden/>
              </w:rPr>
            </w:r>
            <w:r w:rsidR="00AE0B4F">
              <w:rPr>
                <w:noProof/>
                <w:webHidden/>
              </w:rPr>
              <w:fldChar w:fldCharType="separate"/>
            </w:r>
            <w:r w:rsidR="00BD44BC">
              <w:rPr>
                <w:noProof/>
                <w:webHidden/>
              </w:rPr>
              <w:t>14</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17" w:history="1">
            <w:r w:rsidR="00AE0B4F" w:rsidRPr="000948E3">
              <w:rPr>
                <w:rStyle w:val="ae"/>
                <w:rFonts w:ascii="黑体" w:hAnsi="黑体"/>
                <w:noProof/>
              </w:rPr>
              <w:t xml:space="preserve">3.1.4 </w:t>
            </w:r>
            <w:r w:rsidR="00AE0B4F" w:rsidRPr="000948E3">
              <w:rPr>
                <w:rStyle w:val="ae"/>
                <w:rFonts w:ascii="黑体" w:hAnsi="黑体"/>
                <w:noProof/>
              </w:rPr>
              <w:t>基于注意力机制的方面级隐因子融合</w:t>
            </w:r>
            <w:r w:rsidR="00AE0B4F">
              <w:rPr>
                <w:noProof/>
                <w:webHidden/>
              </w:rPr>
              <w:tab/>
            </w:r>
            <w:r w:rsidR="00AE0B4F">
              <w:rPr>
                <w:noProof/>
                <w:webHidden/>
              </w:rPr>
              <w:fldChar w:fldCharType="begin"/>
            </w:r>
            <w:r w:rsidR="00AE0B4F">
              <w:rPr>
                <w:noProof/>
                <w:webHidden/>
              </w:rPr>
              <w:instrText xml:space="preserve"> PAGEREF _Toc10730017 \h </w:instrText>
            </w:r>
            <w:r w:rsidR="00AE0B4F">
              <w:rPr>
                <w:noProof/>
                <w:webHidden/>
              </w:rPr>
            </w:r>
            <w:r w:rsidR="00AE0B4F">
              <w:rPr>
                <w:noProof/>
                <w:webHidden/>
              </w:rPr>
              <w:fldChar w:fldCharType="separate"/>
            </w:r>
            <w:r w:rsidR="00BD44BC">
              <w:rPr>
                <w:noProof/>
                <w:webHidden/>
              </w:rPr>
              <w:t>15</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18" w:history="1">
            <w:r w:rsidR="00AE0B4F" w:rsidRPr="000948E3">
              <w:rPr>
                <w:rStyle w:val="ae"/>
                <w:rFonts w:ascii="黑体" w:hAnsi="黑体"/>
                <w:noProof/>
              </w:rPr>
              <w:t xml:space="preserve">3.1.5 </w:t>
            </w:r>
            <w:r w:rsidR="00AE0B4F" w:rsidRPr="000948E3">
              <w:rPr>
                <w:rStyle w:val="ae"/>
                <w:rFonts w:ascii="黑体" w:hAnsi="黑体"/>
                <w:noProof/>
              </w:rPr>
              <w:t>模型优化</w:t>
            </w:r>
            <w:r w:rsidR="00AE0B4F">
              <w:rPr>
                <w:noProof/>
                <w:webHidden/>
              </w:rPr>
              <w:tab/>
            </w:r>
            <w:r w:rsidR="00AE0B4F">
              <w:rPr>
                <w:noProof/>
                <w:webHidden/>
              </w:rPr>
              <w:fldChar w:fldCharType="begin"/>
            </w:r>
            <w:r w:rsidR="00AE0B4F">
              <w:rPr>
                <w:noProof/>
                <w:webHidden/>
              </w:rPr>
              <w:instrText xml:space="preserve"> PAGEREF _Toc10730018 \h </w:instrText>
            </w:r>
            <w:r w:rsidR="00AE0B4F">
              <w:rPr>
                <w:noProof/>
                <w:webHidden/>
              </w:rPr>
            </w:r>
            <w:r w:rsidR="00AE0B4F">
              <w:rPr>
                <w:noProof/>
                <w:webHidden/>
              </w:rPr>
              <w:fldChar w:fldCharType="separate"/>
            </w:r>
            <w:r w:rsidR="00BD44BC">
              <w:rPr>
                <w:noProof/>
                <w:webHidden/>
              </w:rPr>
              <w:t>15</w:t>
            </w:r>
            <w:r w:rsidR="00AE0B4F">
              <w:rPr>
                <w:noProof/>
                <w:webHidden/>
              </w:rPr>
              <w:fldChar w:fldCharType="end"/>
            </w:r>
          </w:hyperlink>
        </w:p>
        <w:p w:rsidR="00AE0B4F" w:rsidRDefault="00A7656F">
          <w:pPr>
            <w:pStyle w:val="21"/>
            <w:rPr>
              <w:noProof/>
              <w:kern w:val="2"/>
              <w:sz w:val="21"/>
              <w:szCs w:val="22"/>
            </w:rPr>
          </w:pPr>
          <w:hyperlink w:anchor="_Toc10730019" w:history="1">
            <w:r w:rsidR="00AE0B4F" w:rsidRPr="000948E3">
              <w:rPr>
                <w:rStyle w:val="ae"/>
                <w:rFonts w:ascii="黑体" w:hAnsi="黑体"/>
                <w:noProof/>
              </w:rPr>
              <w:t xml:space="preserve">3.2  </w:t>
            </w:r>
            <w:r w:rsidR="00AE0B4F" w:rsidRPr="000948E3">
              <w:rPr>
                <w:rStyle w:val="ae"/>
                <w:rFonts w:ascii="黑体" w:hAnsi="黑体"/>
                <w:noProof/>
              </w:rPr>
              <w:t>改进模型</w:t>
            </w:r>
            <w:r w:rsidR="00AE0B4F" w:rsidRPr="000948E3">
              <w:rPr>
                <w:rStyle w:val="ae"/>
                <w:rFonts w:ascii="黑体" w:hAnsi="黑体"/>
                <w:noProof/>
              </w:rPr>
              <w:t>ACFML</w:t>
            </w:r>
            <w:r w:rsidR="00AE0B4F">
              <w:rPr>
                <w:noProof/>
                <w:webHidden/>
              </w:rPr>
              <w:tab/>
            </w:r>
            <w:r w:rsidR="00AE0B4F">
              <w:rPr>
                <w:noProof/>
                <w:webHidden/>
              </w:rPr>
              <w:fldChar w:fldCharType="begin"/>
            </w:r>
            <w:r w:rsidR="00AE0B4F">
              <w:rPr>
                <w:noProof/>
                <w:webHidden/>
              </w:rPr>
              <w:instrText xml:space="preserve"> PAGEREF _Toc10730019 \h </w:instrText>
            </w:r>
            <w:r w:rsidR="00AE0B4F">
              <w:rPr>
                <w:noProof/>
                <w:webHidden/>
              </w:rPr>
            </w:r>
            <w:r w:rsidR="00AE0B4F">
              <w:rPr>
                <w:noProof/>
                <w:webHidden/>
              </w:rPr>
              <w:fldChar w:fldCharType="separate"/>
            </w:r>
            <w:r w:rsidR="00BD44BC">
              <w:rPr>
                <w:noProof/>
                <w:webHidden/>
              </w:rPr>
              <w:t>16</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20" w:history="1">
            <w:r w:rsidR="00AE0B4F" w:rsidRPr="000948E3">
              <w:rPr>
                <w:rStyle w:val="ae"/>
                <w:rFonts w:ascii="黑体" w:hAnsi="黑体"/>
                <w:noProof/>
              </w:rPr>
              <w:t>3.2.1 NeuACF</w:t>
            </w:r>
            <w:r w:rsidR="00AE0B4F" w:rsidRPr="000948E3">
              <w:rPr>
                <w:rStyle w:val="ae"/>
                <w:rFonts w:ascii="黑体" w:hAnsi="黑体"/>
                <w:noProof/>
              </w:rPr>
              <w:t>问题分析</w:t>
            </w:r>
            <w:r w:rsidR="00AE0B4F">
              <w:rPr>
                <w:noProof/>
                <w:webHidden/>
              </w:rPr>
              <w:tab/>
            </w:r>
            <w:r w:rsidR="00AE0B4F">
              <w:rPr>
                <w:noProof/>
                <w:webHidden/>
              </w:rPr>
              <w:fldChar w:fldCharType="begin"/>
            </w:r>
            <w:r w:rsidR="00AE0B4F">
              <w:rPr>
                <w:noProof/>
                <w:webHidden/>
              </w:rPr>
              <w:instrText xml:space="preserve"> PAGEREF _Toc10730020 \h </w:instrText>
            </w:r>
            <w:r w:rsidR="00AE0B4F">
              <w:rPr>
                <w:noProof/>
                <w:webHidden/>
              </w:rPr>
            </w:r>
            <w:r w:rsidR="00AE0B4F">
              <w:rPr>
                <w:noProof/>
                <w:webHidden/>
              </w:rPr>
              <w:fldChar w:fldCharType="separate"/>
            </w:r>
            <w:r w:rsidR="00BD44BC">
              <w:rPr>
                <w:noProof/>
                <w:webHidden/>
              </w:rPr>
              <w:t>16</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21" w:history="1">
            <w:r w:rsidR="00AE0B4F" w:rsidRPr="000948E3">
              <w:rPr>
                <w:rStyle w:val="ae"/>
                <w:rFonts w:ascii="黑体" w:hAnsi="黑体"/>
                <w:noProof/>
              </w:rPr>
              <w:t xml:space="preserve">3.2.2 </w:t>
            </w:r>
            <w:r w:rsidR="00AE0B4F" w:rsidRPr="000948E3">
              <w:rPr>
                <w:rStyle w:val="ae"/>
                <w:rFonts w:ascii="黑体" w:hAnsi="黑体"/>
                <w:noProof/>
              </w:rPr>
              <w:t>改进方案</w:t>
            </w:r>
            <w:r w:rsidR="00AE0B4F">
              <w:rPr>
                <w:noProof/>
                <w:webHidden/>
              </w:rPr>
              <w:tab/>
            </w:r>
            <w:r w:rsidR="00AE0B4F">
              <w:rPr>
                <w:noProof/>
                <w:webHidden/>
              </w:rPr>
              <w:fldChar w:fldCharType="begin"/>
            </w:r>
            <w:r w:rsidR="00AE0B4F">
              <w:rPr>
                <w:noProof/>
                <w:webHidden/>
              </w:rPr>
              <w:instrText xml:space="preserve"> PAGEREF _Toc10730021 \h </w:instrText>
            </w:r>
            <w:r w:rsidR="00AE0B4F">
              <w:rPr>
                <w:noProof/>
                <w:webHidden/>
              </w:rPr>
            </w:r>
            <w:r w:rsidR="00AE0B4F">
              <w:rPr>
                <w:noProof/>
                <w:webHidden/>
              </w:rPr>
              <w:fldChar w:fldCharType="separate"/>
            </w:r>
            <w:r w:rsidR="00BD44BC">
              <w:rPr>
                <w:noProof/>
                <w:webHidden/>
              </w:rPr>
              <w:t>17</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22" w:history="1">
            <w:r w:rsidR="00AE0B4F" w:rsidRPr="000948E3">
              <w:rPr>
                <w:rStyle w:val="ae"/>
                <w:rFonts w:ascii="黑体" w:hAnsi="黑体"/>
                <w:noProof/>
              </w:rPr>
              <w:t xml:space="preserve">3.2.3 </w:t>
            </w:r>
            <w:r w:rsidR="00AE0B4F" w:rsidRPr="000948E3">
              <w:rPr>
                <w:rStyle w:val="ae"/>
                <w:rFonts w:ascii="黑体" w:hAnsi="黑体"/>
                <w:noProof/>
              </w:rPr>
              <w:t>总体模型</w:t>
            </w:r>
            <w:r w:rsidR="00AE0B4F">
              <w:rPr>
                <w:noProof/>
                <w:webHidden/>
              </w:rPr>
              <w:tab/>
            </w:r>
            <w:r w:rsidR="00AE0B4F">
              <w:rPr>
                <w:noProof/>
                <w:webHidden/>
              </w:rPr>
              <w:fldChar w:fldCharType="begin"/>
            </w:r>
            <w:r w:rsidR="00AE0B4F">
              <w:rPr>
                <w:noProof/>
                <w:webHidden/>
              </w:rPr>
              <w:instrText xml:space="preserve"> PAGEREF _Toc10730022 \h </w:instrText>
            </w:r>
            <w:r w:rsidR="00AE0B4F">
              <w:rPr>
                <w:noProof/>
                <w:webHidden/>
              </w:rPr>
            </w:r>
            <w:r w:rsidR="00AE0B4F">
              <w:rPr>
                <w:noProof/>
                <w:webHidden/>
              </w:rPr>
              <w:fldChar w:fldCharType="separate"/>
            </w:r>
            <w:r w:rsidR="00BD44BC">
              <w:rPr>
                <w:noProof/>
                <w:webHidden/>
              </w:rPr>
              <w:t>18</w:t>
            </w:r>
            <w:r w:rsidR="00AE0B4F">
              <w:rPr>
                <w:noProof/>
                <w:webHidden/>
              </w:rPr>
              <w:fldChar w:fldCharType="end"/>
            </w:r>
          </w:hyperlink>
        </w:p>
        <w:p w:rsidR="00AE0B4F" w:rsidRDefault="00A7656F">
          <w:pPr>
            <w:pStyle w:val="21"/>
            <w:rPr>
              <w:noProof/>
              <w:kern w:val="2"/>
              <w:sz w:val="21"/>
              <w:szCs w:val="22"/>
            </w:rPr>
          </w:pPr>
          <w:hyperlink w:anchor="_Toc10730023" w:history="1">
            <w:r w:rsidR="00AE0B4F" w:rsidRPr="000948E3">
              <w:rPr>
                <w:rStyle w:val="ae"/>
                <w:rFonts w:ascii="黑体" w:hAnsi="黑体"/>
                <w:noProof/>
              </w:rPr>
              <w:t xml:space="preserve">3.3  </w:t>
            </w:r>
            <w:r w:rsidR="00AE0B4F" w:rsidRPr="000948E3">
              <w:rPr>
                <w:rStyle w:val="ae"/>
                <w:rFonts w:ascii="黑体" w:hAnsi="黑体"/>
                <w:noProof/>
              </w:rPr>
              <w:t>本章小结</w:t>
            </w:r>
            <w:r w:rsidR="00AE0B4F">
              <w:rPr>
                <w:noProof/>
                <w:webHidden/>
              </w:rPr>
              <w:tab/>
            </w:r>
            <w:r w:rsidR="00AE0B4F">
              <w:rPr>
                <w:noProof/>
                <w:webHidden/>
              </w:rPr>
              <w:fldChar w:fldCharType="begin"/>
            </w:r>
            <w:r w:rsidR="00AE0B4F">
              <w:rPr>
                <w:noProof/>
                <w:webHidden/>
              </w:rPr>
              <w:instrText xml:space="preserve"> PAGEREF _Toc10730023 \h </w:instrText>
            </w:r>
            <w:r w:rsidR="00AE0B4F">
              <w:rPr>
                <w:noProof/>
                <w:webHidden/>
              </w:rPr>
            </w:r>
            <w:r w:rsidR="00AE0B4F">
              <w:rPr>
                <w:noProof/>
                <w:webHidden/>
              </w:rPr>
              <w:fldChar w:fldCharType="separate"/>
            </w:r>
            <w:r w:rsidR="00BD44BC">
              <w:rPr>
                <w:noProof/>
                <w:webHidden/>
              </w:rPr>
              <w:t>18</w:t>
            </w:r>
            <w:r w:rsidR="00AE0B4F">
              <w:rPr>
                <w:noProof/>
                <w:webHidden/>
              </w:rPr>
              <w:fldChar w:fldCharType="end"/>
            </w:r>
          </w:hyperlink>
        </w:p>
        <w:p w:rsidR="00AE0B4F" w:rsidRDefault="00A7656F">
          <w:pPr>
            <w:pStyle w:val="11"/>
            <w:tabs>
              <w:tab w:val="right" w:leader="dot" w:pos="9060"/>
            </w:tabs>
            <w:rPr>
              <w:noProof/>
              <w:kern w:val="2"/>
              <w:sz w:val="21"/>
              <w:szCs w:val="22"/>
            </w:rPr>
          </w:pPr>
          <w:hyperlink w:anchor="_Toc10730024" w:history="1">
            <w:r w:rsidR="00AE0B4F" w:rsidRPr="000948E3">
              <w:rPr>
                <w:rStyle w:val="ae"/>
                <w:noProof/>
              </w:rPr>
              <w:t>第四章</w:t>
            </w:r>
            <w:r w:rsidR="00AE0B4F" w:rsidRPr="000948E3">
              <w:rPr>
                <w:rStyle w:val="ae"/>
                <w:noProof/>
              </w:rPr>
              <w:t xml:space="preserve">  </w:t>
            </w:r>
            <w:r w:rsidR="00AE0B4F" w:rsidRPr="000948E3">
              <w:rPr>
                <w:rStyle w:val="ae"/>
                <w:noProof/>
              </w:rPr>
              <w:t>实验</w:t>
            </w:r>
            <w:r w:rsidR="00AE0B4F">
              <w:rPr>
                <w:noProof/>
                <w:webHidden/>
              </w:rPr>
              <w:tab/>
            </w:r>
            <w:r w:rsidR="00AE0B4F">
              <w:rPr>
                <w:noProof/>
                <w:webHidden/>
              </w:rPr>
              <w:fldChar w:fldCharType="begin"/>
            </w:r>
            <w:r w:rsidR="00AE0B4F">
              <w:rPr>
                <w:noProof/>
                <w:webHidden/>
              </w:rPr>
              <w:instrText xml:space="preserve"> PAGEREF _Toc10730024 \h </w:instrText>
            </w:r>
            <w:r w:rsidR="00AE0B4F">
              <w:rPr>
                <w:noProof/>
                <w:webHidden/>
              </w:rPr>
            </w:r>
            <w:r w:rsidR="00AE0B4F">
              <w:rPr>
                <w:noProof/>
                <w:webHidden/>
              </w:rPr>
              <w:fldChar w:fldCharType="separate"/>
            </w:r>
            <w:r w:rsidR="00BD44BC">
              <w:rPr>
                <w:noProof/>
                <w:webHidden/>
              </w:rPr>
              <w:t>19</w:t>
            </w:r>
            <w:r w:rsidR="00AE0B4F">
              <w:rPr>
                <w:noProof/>
                <w:webHidden/>
              </w:rPr>
              <w:fldChar w:fldCharType="end"/>
            </w:r>
          </w:hyperlink>
        </w:p>
        <w:p w:rsidR="00AE0B4F" w:rsidRDefault="00A7656F">
          <w:pPr>
            <w:pStyle w:val="21"/>
            <w:rPr>
              <w:noProof/>
              <w:kern w:val="2"/>
              <w:sz w:val="21"/>
              <w:szCs w:val="22"/>
            </w:rPr>
          </w:pPr>
          <w:hyperlink w:anchor="_Toc10730025" w:history="1">
            <w:r w:rsidR="00AE0B4F" w:rsidRPr="000948E3">
              <w:rPr>
                <w:rStyle w:val="ae"/>
                <w:rFonts w:ascii="黑体" w:hAnsi="黑体"/>
                <w:noProof/>
              </w:rPr>
              <w:t xml:space="preserve">4.1  </w:t>
            </w:r>
            <w:r w:rsidR="00AE0B4F" w:rsidRPr="000948E3">
              <w:rPr>
                <w:rStyle w:val="ae"/>
                <w:rFonts w:ascii="黑体" w:hAnsi="黑体"/>
                <w:noProof/>
              </w:rPr>
              <w:t>实验设置</w:t>
            </w:r>
            <w:r w:rsidR="00AE0B4F">
              <w:rPr>
                <w:noProof/>
                <w:webHidden/>
              </w:rPr>
              <w:tab/>
            </w:r>
            <w:r w:rsidR="00AE0B4F">
              <w:rPr>
                <w:noProof/>
                <w:webHidden/>
              </w:rPr>
              <w:fldChar w:fldCharType="begin"/>
            </w:r>
            <w:r w:rsidR="00AE0B4F">
              <w:rPr>
                <w:noProof/>
                <w:webHidden/>
              </w:rPr>
              <w:instrText xml:space="preserve"> PAGEREF _Toc10730025 \h </w:instrText>
            </w:r>
            <w:r w:rsidR="00AE0B4F">
              <w:rPr>
                <w:noProof/>
                <w:webHidden/>
              </w:rPr>
            </w:r>
            <w:r w:rsidR="00AE0B4F">
              <w:rPr>
                <w:noProof/>
                <w:webHidden/>
              </w:rPr>
              <w:fldChar w:fldCharType="separate"/>
            </w:r>
            <w:r w:rsidR="00BD44BC">
              <w:rPr>
                <w:noProof/>
                <w:webHidden/>
              </w:rPr>
              <w:t>19</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26" w:history="1">
            <w:r w:rsidR="00AE0B4F" w:rsidRPr="000948E3">
              <w:rPr>
                <w:rStyle w:val="ae"/>
                <w:rFonts w:ascii="黑体" w:hAnsi="黑体"/>
                <w:noProof/>
              </w:rPr>
              <w:t xml:space="preserve">4.1.1  </w:t>
            </w:r>
            <w:r w:rsidR="00AE0B4F" w:rsidRPr="000948E3">
              <w:rPr>
                <w:rStyle w:val="ae"/>
                <w:rFonts w:ascii="黑体" w:hAnsi="黑体"/>
                <w:noProof/>
              </w:rPr>
              <w:t>数据集</w:t>
            </w:r>
            <w:r w:rsidR="00AE0B4F">
              <w:rPr>
                <w:noProof/>
                <w:webHidden/>
              </w:rPr>
              <w:tab/>
            </w:r>
            <w:r w:rsidR="00AE0B4F">
              <w:rPr>
                <w:noProof/>
                <w:webHidden/>
              </w:rPr>
              <w:fldChar w:fldCharType="begin"/>
            </w:r>
            <w:r w:rsidR="00AE0B4F">
              <w:rPr>
                <w:noProof/>
                <w:webHidden/>
              </w:rPr>
              <w:instrText xml:space="preserve"> PAGEREF _Toc10730026 \h </w:instrText>
            </w:r>
            <w:r w:rsidR="00AE0B4F">
              <w:rPr>
                <w:noProof/>
                <w:webHidden/>
              </w:rPr>
            </w:r>
            <w:r w:rsidR="00AE0B4F">
              <w:rPr>
                <w:noProof/>
                <w:webHidden/>
              </w:rPr>
              <w:fldChar w:fldCharType="separate"/>
            </w:r>
            <w:r w:rsidR="00BD44BC">
              <w:rPr>
                <w:noProof/>
                <w:webHidden/>
              </w:rPr>
              <w:t>19</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27" w:history="1">
            <w:r w:rsidR="00AE0B4F" w:rsidRPr="000948E3">
              <w:rPr>
                <w:rStyle w:val="ae"/>
                <w:rFonts w:ascii="黑体" w:hAnsi="黑体"/>
                <w:noProof/>
              </w:rPr>
              <w:t xml:space="preserve">4.1.2  </w:t>
            </w:r>
            <w:r w:rsidR="00AE0B4F" w:rsidRPr="000948E3">
              <w:rPr>
                <w:rStyle w:val="ae"/>
                <w:rFonts w:ascii="黑体" w:hAnsi="黑体"/>
                <w:noProof/>
              </w:rPr>
              <w:t>评价指标</w:t>
            </w:r>
            <w:r w:rsidR="00AE0B4F">
              <w:rPr>
                <w:noProof/>
                <w:webHidden/>
              </w:rPr>
              <w:tab/>
            </w:r>
            <w:r w:rsidR="00AE0B4F">
              <w:rPr>
                <w:noProof/>
                <w:webHidden/>
              </w:rPr>
              <w:fldChar w:fldCharType="begin"/>
            </w:r>
            <w:r w:rsidR="00AE0B4F">
              <w:rPr>
                <w:noProof/>
                <w:webHidden/>
              </w:rPr>
              <w:instrText xml:space="preserve"> PAGEREF _Toc10730027 \h </w:instrText>
            </w:r>
            <w:r w:rsidR="00AE0B4F">
              <w:rPr>
                <w:noProof/>
                <w:webHidden/>
              </w:rPr>
            </w:r>
            <w:r w:rsidR="00AE0B4F">
              <w:rPr>
                <w:noProof/>
                <w:webHidden/>
              </w:rPr>
              <w:fldChar w:fldCharType="separate"/>
            </w:r>
            <w:r w:rsidR="00BD44BC">
              <w:rPr>
                <w:noProof/>
                <w:webHidden/>
              </w:rPr>
              <w:t>19</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28" w:history="1">
            <w:r w:rsidR="00AE0B4F" w:rsidRPr="000948E3">
              <w:rPr>
                <w:rStyle w:val="ae"/>
                <w:rFonts w:ascii="黑体" w:hAnsi="黑体"/>
                <w:noProof/>
              </w:rPr>
              <w:t>4.1.3  Baselines</w:t>
            </w:r>
            <w:r w:rsidR="00AE0B4F">
              <w:rPr>
                <w:noProof/>
                <w:webHidden/>
              </w:rPr>
              <w:tab/>
            </w:r>
            <w:r w:rsidR="00AE0B4F">
              <w:rPr>
                <w:noProof/>
                <w:webHidden/>
              </w:rPr>
              <w:fldChar w:fldCharType="begin"/>
            </w:r>
            <w:r w:rsidR="00AE0B4F">
              <w:rPr>
                <w:noProof/>
                <w:webHidden/>
              </w:rPr>
              <w:instrText xml:space="preserve"> PAGEREF _Toc10730028 \h </w:instrText>
            </w:r>
            <w:r w:rsidR="00AE0B4F">
              <w:rPr>
                <w:noProof/>
                <w:webHidden/>
              </w:rPr>
            </w:r>
            <w:r w:rsidR="00AE0B4F">
              <w:rPr>
                <w:noProof/>
                <w:webHidden/>
              </w:rPr>
              <w:fldChar w:fldCharType="separate"/>
            </w:r>
            <w:r w:rsidR="00BD44BC">
              <w:rPr>
                <w:noProof/>
                <w:webHidden/>
              </w:rPr>
              <w:t>20</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29" w:history="1">
            <w:r w:rsidR="00AE0B4F" w:rsidRPr="000948E3">
              <w:rPr>
                <w:rStyle w:val="ae"/>
                <w:rFonts w:ascii="黑体" w:hAnsi="黑体"/>
                <w:noProof/>
              </w:rPr>
              <w:t xml:space="preserve">4.1.4  </w:t>
            </w:r>
            <w:r w:rsidR="00AE0B4F" w:rsidRPr="000948E3">
              <w:rPr>
                <w:rStyle w:val="ae"/>
                <w:rFonts w:ascii="黑体" w:hAnsi="黑体"/>
                <w:noProof/>
              </w:rPr>
              <w:t>实现细节</w:t>
            </w:r>
            <w:r w:rsidR="00AE0B4F">
              <w:rPr>
                <w:noProof/>
                <w:webHidden/>
              </w:rPr>
              <w:tab/>
            </w:r>
            <w:r w:rsidR="00AE0B4F">
              <w:rPr>
                <w:noProof/>
                <w:webHidden/>
              </w:rPr>
              <w:fldChar w:fldCharType="begin"/>
            </w:r>
            <w:r w:rsidR="00AE0B4F">
              <w:rPr>
                <w:noProof/>
                <w:webHidden/>
              </w:rPr>
              <w:instrText xml:space="preserve"> PAGEREF _Toc10730029 \h </w:instrText>
            </w:r>
            <w:r w:rsidR="00AE0B4F">
              <w:rPr>
                <w:noProof/>
                <w:webHidden/>
              </w:rPr>
            </w:r>
            <w:r w:rsidR="00AE0B4F">
              <w:rPr>
                <w:noProof/>
                <w:webHidden/>
              </w:rPr>
              <w:fldChar w:fldCharType="separate"/>
            </w:r>
            <w:r w:rsidR="00BD44BC">
              <w:rPr>
                <w:noProof/>
                <w:webHidden/>
              </w:rPr>
              <w:t>21</w:t>
            </w:r>
            <w:r w:rsidR="00AE0B4F">
              <w:rPr>
                <w:noProof/>
                <w:webHidden/>
              </w:rPr>
              <w:fldChar w:fldCharType="end"/>
            </w:r>
          </w:hyperlink>
        </w:p>
        <w:p w:rsidR="00AE0B4F" w:rsidRDefault="00A7656F">
          <w:pPr>
            <w:pStyle w:val="21"/>
            <w:rPr>
              <w:noProof/>
              <w:kern w:val="2"/>
              <w:sz w:val="21"/>
              <w:szCs w:val="22"/>
            </w:rPr>
          </w:pPr>
          <w:hyperlink w:anchor="_Toc10730030" w:history="1">
            <w:r w:rsidR="00AE0B4F" w:rsidRPr="000948E3">
              <w:rPr>
                <w:rStyle w:val="ae"/>
                <w:rFonts w:ascii="黑体" w:hAnsi="黑体"/>
                <w:noProof/>
              </w:rPr>
              <w:t xml:space="preserve">4.2  </w:t>
            </w:r>
            <w:r w:rsidR="00AE0B4F" w:rsidRPr="000948E3">
              <w:rPr>
                <w:rStyle w:val="ae"/>
                <w:rFonts w:ascii="黑体" w:hAnsi="黑体"/>
                <w:noProof/>
              </w:rPr>
              <w:t>实验结果</w:t>
            </w:r>
            <w:r w:rsidR="00AE0B4F">
              <w:rPr>
                <w:noProof/>
                <w:webHidden/>
              </w:rPr>
              <w:tab/>
            </w:r>
            <w:r w:rsidR="00AE0B4F">
              <w:rPr>
                <w:noProof/>
                <w:webHidden/>
              </w:rPr>
              <w:fldChar w:fldCharType="begin"/>
            </w:r>
            <w:r w:rsidR="00AE0B4F">
              <w:rPr>
                <w:noProof/>
                <w:webHidden/>
              </w:rPr>
              <w:instrText xml:space="preserve"> PAGEREF _Toc10730030 \h </w:instrText>
            </w:r>
            <w:r w:rsidR="00AE0B4F">
              <w:rPr>
                <w:noProof/>
                <w:webHidden/>
              </w:rPr>
            </w:r>
            <w:r w:rsidR="00AE0B4F">
              <w:rPr>
                <w:noProof/>
                <w:webHidden/>
              </w:rPr>
              <w:fldChar w:fldCharType="separate"/>
            </w:r>
            <w:r w:rsidR="00BD44BC">
              <w:rPr>
                <w:noProof/>
                <w:webHidden/>
              </w:rPr>
              <w:t>22</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31" w:history="1">
            <w:r w:rsidR="00AE0B4F" w:rsidRPr="000948E3">
              <w:rPr>
                <w:rStyle w:val="ae"/>
                <w:rFonts w:ascii="黑体" w:hAnsi="黑体"/>
                <w:noProof/>
              </w:rPr>
              <w:t xml:space="preserve">4.2.1  </w:t>
            </w:r>
            <w:r w:rsidR="00AE0B4F" w:rsidRPr="000948E3">
              <w:rPr>
                <w:rStyle w:val="ae"/>
                <w:rFonts w:ascii="黑体" w:hAnsi="黑体"/>
                <w:noProof/>
              </w:rPr>
              <w:t>推荐性能分析</w:t>
            </w:r>
            <w:r w:rsidR="00AE0B4F">
              <w:rPr>
                <w:noProof/>
                <w:webHidden/>
              </w:rPr>
              <w:tab/>
            </w:r>
            <w:r w:rsidR="00AE0B4F">
              <w:rPr>
                <w:noProof/>
                <w:webHidden/>
              </w:rPr>
              <w:fldChar w:fldCharType="begin"/>
            </w:r>
            <w:r w:rsidR="00AE0B4F">
              <w:rPr>
                <w:noProof/>
                <w:webHidden/>
              </w:rPr>
              <w:instrText xml:space="preserve"> PAGEREF _Toc10730031 \h </w:instrText>
            </w:r>
            <w:r w:rsidR="00AE0B4F">
              <w:rPr>
                <w:noProof/>
                <w:webHidden/>
              </w:rPr>
            </w:r>
            <w:r w:rsidR="00AE0B4F">
              <w:rPr>
                <w:noProof/>
                <w:webHidden/>
              </w:rPr>
              <w:fldChar w:fldCharType="separate"/>
            </w:r>
            <w:r w:rsidR="00BD44BC">
              <w:rPr>
                <w:noProof/>
                <w:webHidden/>
              </w:rPr>
              <w:t>22</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32" w:history="1">
            <w:r w:rsidR="00AE0B4F" w:rsidRPr="000948E3">
              <w:rPr>
                <w:rStyle w:val="ae"/>
                <w:rFonts w:ascii="黑体" w:hAnsi="黑体"/>
                <w:noProof/>
              </w:rPr>
              <w:t>4.2.2  margin</w:t>
            </w:r>
            <w:r w:rsidR="00AE0B4F" w:rsidRPr="000948E3">
              <w:rPr>
                <w:rStyle w:val="ae"/>
                <w:rFonts w:ascii="黑体" w:hAnsi="黑体"/>
                <w:noProof/>
              </w:rPr>
              <w:t>大小对性能的影响</w:t>
            </w:r>
            <w:r w:rsidR="00AE0B4F">
              <w:rPr>
                <w:noProof/>
                <w:webHidden/>
              </w:rPr>
              <w:tab/>
            </w:r>
            <w:r w:rsidR="00AE0B4F">
              <w:rPr>
                <w:noProof/>
                <w:webHidden/>
              </w:rPr>
              <w:fldChar w:fldCharType="begin"/>
            </w:r>
            <w:r w:rsidR="00AE0B4F">
              <w:rPr>
                <w:noProof/>
                <w:webHidden/>
              </w:rPr>
              <w:instrText xml:space="preserve"> PAGEREF _Toc10730032 \h </w:instrText>
            </w:r>
            <w:r w:rsidR="00AE0B4F">
              <w:rPr>
                <w:noProof/>
                <w:webHidden/>
              </w:rPr>
            </w:r>
            <w:r w:rsidR="00AE0B4F">
              <w:rPr>
                <w:noProof/>
                <w:webHidden/>
              </w:rPr>
              <w:fldChar w:fldCharType="separate"/>
            </w:r>
            <w:r w:rsidR="00BD44BC">
              <w:rPr>
                <w:noProof/>
                <w:webHidden/>
              </w:rPr>
              <w:t>23</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33" w:history="1">
            <w:r w:rsidR="00AE0B4F" w:rsidRPr="000948E3">
              <w:rPr>
                <w:rStyle w:val="ae"/>
                <w:rFonts w:ascii="黑体" w:hAnsi="黑体"/>
                <w:noProof/>
              </w:rPr>
              <w:t xml:space="preserve">4.2.3  </w:t>
            </w:r>
            <w:r w:rsidR="00AE0B4F" w:rsidRPr="000948E3">
              <w:rPr>
                <w:rStyle w:val="ae"/>
                <w:rFonts w:ascii="黑体" w:hAnsi="黑体"/>
                <w:noProof/>
              </w:rPr>
              <w:t>负采样数量对性能的影响</w:t>
            </w:r>
            <w:r w:rsidR="00AE0B4F">
              <w:rPr>
                <w:noProof/>
                <w:webHidden/>
              </w:rPr>
              <w:tab/>
            </w:r>
            <w:r w:rsidR="00AE0B4F">
              <w:rPr>
                <w:noProof/>
                <w:webHidden/>
              </w:rPr>
              <w:fldChar w:fldCharType="begin"/>
            </w:r>
            <w:r w:rsidR="00AE0B4F">
              <w:rPr>
                <w:noProof/>
                <w:webHidden/>
              </w:rPr>
              <w:instrText xml:space="preserve"> PAGEREF _Toc10730033 \h </w:instrText>
            </w:r>
            <w:r w:rsidR="00AE0B4F">
              <w:rPr>
                <w:noProof/>
                <w:webHidden/>
              </w:rPr>
            </w:r>
            <w:r w:rsidR="00AE0B4F">
              <w:rPr>
                <w:noProof/>
                <w:webHidden/>
              </w:rPr>
              <w:fldChar w:fldCharType="separate"/>
            </w:r>
            <w:r w:rsidR="00BD44BC">
              <w:rPr>
                <w:noProof/>
                <w:webHidden/>
              </w:rPr>
              <w:t>23</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34" w:history="1">
            <w:r w:rsidR="00AE0B4F" w:rsidRPr="000948E3">
              <w:rPr>
                <w:rStyle w:val="ae"/>
                <w:rFonts w:ascii="黑体" w:hAnsi="黑体"/>
                <w:noProof/>
              </w:rPr>
              <w:t xml:space="preserve">4.2.4  </w:t>
            </w:r>
            <w:r w:rsidR="00AE0B4F" w:rsidRPr="000948E3">
              <w:rPr>
                <w:rStyle w:val="ae"/>
                <w:rFonts w:ascii="黑体" w:hAnsi="黑体"/>
                <w:noProof/>
              </w:rPr>
              <w:t>隐因子数量对性能的影响</w:t>
            </w:r>
            <w:r w:rsidR="00AE0B4F">
              <w:rPr>
                <w:noProof/>
                <w:webHidden/>
              </w:rPr>
              <w:tab/>
            </w:r>
            <w:r w:rsidR="00AE0B4F">
              <w:rPr>
                <w:noProof/>
                <w:webHidden/>
              </w:rPr>
              <w:fldChar w:fldCharType="begin"/>
            </w:r>
            <w:r w:rsidR="00AE0B4F">
              <w:rPr>
                <w:noProof/>
                <w:webHidden/>
              </w:rPr>
              <w:instrText xml:space="preserve"> PAGEREF _Toc10730034 \h </w:instrText>
            </w:r>
            <w:r w:rsidR="00AE0B4F">
              <w:rPr>
                <w:noProof/>
                <w:webHidden/>
              </w:rPr>
            </w:r>
            <w:r w:rsidR="00AE0B4F">
              <w:rPr>
                <w:noProof/>
                <w:webHidden/>
              </w:rPr>
              <w:fldChar w:fldCharType="separate"/>
            </w:r>
            <w:r w:rsidR="00BD44BC">
              <w:rPr>
                <w:noProof/>
                <w:webHidden/>
              </w:rPr>
              <w:t>24</w:t>
            </w:r>
            <w:r w:rsidR="00AE0B4F">
              <w:rPr>
                <w:noProof/>
                <w:webHidden/>
              </w:rPr>
              <w:fldChar w:fldCharType="end"/>
            </w:r>
          </w:hyperlink>
        </w:p>
        <w:p w:rsidR="00AE0B4F" w:rsidRDefault="00A7656F">
          <w:pPr>
            <w:pStyle w:val="21"/>
            <w:rPr>
              <w:noProof/>
              <w:kern w:val="2"/>
              <w:sz w:val="21"/>
              <w:szCs w:val="22"/>
            </w:rPr>
          </w:pPr>
          <w:hyperlink w:anchor="_Toc10730035" w:history="1">
            <w:r w:rsidR="00AE0B4F" w:rsidRPr="000948E3">
              <w:rPr>
                <w:rStyle w:val="ae"/>
                <w:rFonts w:ascii="黑体" w:hAnsi="黑体"/>
                <w:noProof/>
              </w:rPr>
              <w:t xml:space="preserve">4.3  </w:t>
            </w:r>
            <w:r w:rsidR="00AE0B4F" w:rsidRPr="000948E3">
              <w:rPr>
                <w:rStyle w:val="ae"/>
                <w:rFonts w:ascii="黑体" w:hAnsi="黑体"/>
                <w:noProof/>
              </w:rPr>
              <w:t>本章小结</w:t>
            </w:r>
            <w:r w:rsidR="00AE0B4F">
              <w:rPr>
                <w:noProof/>
                <w:webHidden/>
              </w:rPr>
              <w:tab/>
            </w:r>
            <w:r w:rsidR="00AE0B4F">
              <w:rPr>
                <w:noProof/>
                <w:webHidden/>
              </w:rPr>
              <w:fldChar w:fldCharType="begin"/>
            </w:r>
            <w:r w:rsidR="00AE0B4F">
              <w:rPr>
                <w:noProof/>
                <w:webHidden/>
              </w:rPr>
              <w:instrText xml:space="preserve"> PAGEREF _Toc10730035 \h </w:instrText>
            </w:r>
            <w:r w:rsidR="00AE0B4F">
              <w:rPr>
                <w:noProof/>
                <w:webHidden/>
              </w:rPr>
            </w:r>
            <w:r w:rsidR="00AE0B4F">
              <w:rPr>
                <w:noProof/>
                <w:webHidden/>
              </w:rPr>
              <w:fldChar w:fldCharType="separate"/>
            </w:r>
            <w:r w:rsidR="00BD44BC">
              <w:rPr>
                <w:noProof/>
                <w:webHidden/>
              </w:rPr>
              <w:t>24</w:t>
            </w:r>
            <w:r w:rsidR="00AE0B4F">
              <w:rPr>
                <w:noProof/>
                <w:webHidden/>
              </w:rPr>
              <w:fldChar w:fldCharType="end"/>
            </w:r>
          </w:hyperlink>
        </w:p>
        <w:p w:rsidR="00AE0B4F" w:rsidRDefault="00A7656F">
          <w:pPr>
            <w:pStyle w:val="11"/>
            <w:tabs>
              <w:tab w:val="right" w:leader="dot" w:pos="9060"/>
            </w:tabs>
            <w:rPr>
              <w:noProof/>
              <w:kern w:val="2"/>
              <w:sz w:val="21"/>
              <w:szCs w:val="22"/>
            </w:rPr>
          </w:pPr>
          <w:hyperlink w:anchor="_Toc10730036" w:history="1">
            <w:r w:rsidR="00AE0B4F" w:rsidRPr="000948E3">
              <w:rPr>
                <w:rStyle w:val="ae"/>
                <w:noProof/>
              </w:rPr>
              <w:t>第五章</w:t>
            </w:r>
            <w:r w:rsidR="00AE0B4F" w:rsidRPr="000948E3">
              <w:rPr>
                <w:rStyle w:val="ae"/>
                <w:noProof/>
              </w:rPr>
              <w:t xml:space="preserve">  </w:t>
            </w:r>
            <w:r w:rsidR="00AE0B4F" w:rsidRPr="000948E3">
              <w:rPr>
                <w:rStyle w:val="ae"/>
                <w:noProof/>
              </w:rPr>
              <w:t>结束语</w:t>
            </w:r>
            <w:r w:rsidR="00AE0B4F">
              <w:rPr>
                <w:noProof/>
                <w:webHidden/>
              </w:rPr>
              <w:tab/>
            </w:r>
            <w:r w:rsidR="00AE0B4F">
              <w:rPr>
                <w:noProof/>
                <w:webHidden/>
              </w:rPr>
              <w:fldChar w:fldCharType="begin"/>
            </w:r>
            <w:r w:rsidR="00AE0B4F">
              <w:rPr>
                <w:noProof/>
                <w:webHidden/>
              </w:rPr>
              <w:instrText xml:space="preserve"> PAGEREF _Toc10730036 \h </w:instrText>
            </w:r>
            <w:r w:rsidR="00AE0B4F">
              <w:rPr>
                <w:noProof/>
                <w:webHidden/>
              </w:rPr>
            </w:r>
            <w:r w:rsidR="00AE0B4F">
              <w:rPr>
                <w:noProof/>
                <w:webHidden/>
              </w:rPr>
              <w:fldChar w:fldCharType="separate"/>
            </w:r>
            <w:r w:rsidR="00BD44BC">
              <w:rPr>
                <w:noProof/>
                <w:webHidden/>
              </w:rPr>
              <w:t>25</w:t>
            </w:r>
            <w:r w:rsidR="00AE0B4F">
              <w:rPr>
                <w:noProof/>
                <w:webHidden/>
              </w:rPr>
              <w:fldChar w:fldCharType="end"/>
            </w:r>
          </w:hyperlink>
        </w:p>
        <w:p w:rsidR="00AE0B4F" w:rsidRDefault="00A7656F">
          <w:pPr>
            <w:pStyle w:val="21"/>
            <w:rPr>
              <w:noProof/>
              <w:kern w:val="2"/>
              <w:sz w:val="21"/>
              <w:szCs w:val="22"/>
            </w:rPr>
          </w:pPr>
          <w:hyperlink w:anchor="_Toc10730037" w:history="1">
            <w:r w:rsidR="00AE0B4F" w:rsidRPr="000948E3">
              <w:rPr>
                <w:rStyle w:val="ae"/>
                <w:rFonts w:ascii="黑体" w:hAnsi="黑体"/>
                <w:noProof/>
              </w:rPr>
              <w:t xml:space="preserve">5.1  </w:t>
            </w:r>
            <w:r w:rsidR="00AE0B4F" w:rsidRPr="000948E3">
              <w:rPr>
                <w:rStyle w:val="ae"/>
                <w:rFonts w:ascii="黑体" w:hAnsi="黑体"/>
                <w:noProof/>
              </w:rPr>
              <w:t>论文工作总结</w:t>
            </w:r>
            <w:r w:rsidR="00AE0B4F">
              <w:rPr>
                <w:noProof/>
                <w:webHidden/>
              </w:rPr>
              <w:tab/>
            </w:r>
            <w:r w:rsidR="00AE0B4F">
              <w:rPr>
                <w:noProof/>
                <w:webHidden/>
              </w:rPr>
              <w:fldChar w:fldCharType="begin"/>
            </w:r>
            <w:r w:rsidR="00AE0B4F">
              <w:rPr>
                <w:noProof/>
                <w:webHidden/>
              </w:rPr>
              <w:instrText xml:space="preserve"> PAGEREF _Toc10730037 \h </w:instrText>
            </w:r>
            <w:r w:rsidR="00AE0B4F">
              <w:rPr>
                <w:noProof/>
                <w:webHidden/>
              </w:rPr>
            </w:r>
            <w:r w:rsidR="00AE0B4F">
              <w:rPr>
                <w:noProof/>
                <w:webHidden/>
              </w:rPr>
              <w:fldChar w:fldCharType="separate"/>
            </w:r>
            <w:r w:rsidR="00BD44BC">
              <w:rPr>
                <w:noProof/>
                <w:webHidden/>
              </w:rPr>
              <w:t>25</w:t>
            </w:r>
            <w:r w:rsidR="00AE0B4F">
              <w:rPr>
                <w:noProof/>
                <w:webHidden/>
              </w:rPr>
              <w:fldChar w:fldCharType="end"/>
            </w:r>
          </w:hyperlink>
        </w:p>
        <w:p w:rsidR="00AE0B4F" w:rsidRDefault="00A7656F">
          <w:pPr>
            <w:pStyle w:val="21"/>
            <w:rPr>
              <w:noProof/>
              <w:kern w:val="2"/>
              <w:sz w:val="21"/>
              <w:szCs w:val="22"/>
            </w:rPr>
          </w:pPr>
          <w:hyperlink w:anchor="_Toc10730038" w:history="1">
            <w:r w:rsidR="00AE0B4F" w:rsidRPr="000948E3">
              <w:rPr>
                <w:rStyle w:val="ae"/>
                <w:rFonts w:ascii="黑体"/>
                <w:noProof/>
              </w:rPr>
              <w:t xml:space="preserve">5.2  </w:t>
            </w:r>
            <w:r w:rsidR="00AE0B4F" w:rsidRPr="000948E3">
              <w:rPr>
                <w:rStyle w:val="ae"/>
                <w:rFonts w:ascii="黑体"/>
                <w:noProof/>
              </w:rPr>
              <w:t>问题和展望</w:t>
            </w:r>
            <w:r w:rsidR="00AE0B4F">
              <w:rPr>
                <w:noProof/>
                <w:webHidden/>
              </w:rPr>
              <w:tab/>
            </w:r>
            <w:r w:rsidR="00AE0B4F">
              <w:rPr>
                <w:noProof/>
                <w:webHidden/>
              </w:rPr>
              <w:fldChar w:fldCharType="begin"/>
            </w:r>
            <w:r w:rsidR="00AE0B4F">
              <w:rPr>
                <w:noProof/>
                <w:webHidden/>
              </w:rPr>
              <w:instrText xml:space="preserve"> PAGEREF _Toc10730038 \h </w:instrText>
            </w:r>
            <w:r w:rsidR="00AE0B4F">
              <w:rPr>
                <w:noProof/>
                <w:webHidden/>
              </w:rPr>
            </w:r>
            <w:r w:rsidR="00AE0B4F">
              <w:rPr>
                <w:noProof/>
                <w:webHidden/>
              </w:rPr>
              <w:fldChar w:fldCharType="separate"/>
            </w:r>
            <w:r w:rsidR="00BD44BC">
              <w:rPr>
                <w:noProof/>
                <w:webHidden/>
              </w:rPr>
              <w:t>25</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39" w:history="1">
            <w:r w:rsidR="00AE0B4F" w:rsidRPr="000948E3">
              <w:rPr>
                <w:rStyle w:val="ae"/>
                <w:rFonts w:ascii="黑体" w:hAnsi="黑体"/>
                <w:noProof/>
              </w:rPr>
              <w:t xml:space="preserve">5.2.1  </w:t>
            </w:r>
            <w:r w:rsidR="00AE0B4F" w:rsidRPr="000948E3">
              <w:rPr>
                <w:rStyle w:val="ae"/>
                <w:rFonts w:ascii="黑体" w:hAnsi="黑体"/>
                <w:noProof/>
              </w:rPr>
              <w:t>问题</w:t>
            </w:r>
            <w:r w:rsidR="00AE0B4F">
              <w:rPr>
                <w:noProof/>
                <w:webHidden/>
              </w:rPr>
              <w:tab/>
            </w:r>
            <w:r w:rsidR="00AE0B4F">
              <w:rPr>
                <w:noProof/>
                <w:webHidden/>
              </w:rPr>
              <w:fldChar w:fldCharType="begin"/>
            </w:r>
            <w:r w:rsidR="00AE0B4F">
              <w:rPr>
                <w:noProof/>
                <w:webHidden/>
              </w:rPr>
              <w:instrText xml:space="preserve"> PAGEREF _Toc10730039 \h </w:instrText>
            </w:r>
            <w:r w:rsidR="00AE0B4F">
              <w:rPr>
                <w:noProof/>
                <w:webHidden/>
              </w:rPr>
            </w:r>
            <w:r w:rsidR="00AE0B4F">
              <w:rPr>
                <w:noProof/>
                <w:webHidden/>
              </w:rPr>
              <w:fldChar w:fldCharType="separate"/>
            </w:r>
            <w:r w:rsidR="00BD44BC">
              <w:rPr>
                <w:noProof/>
                <w:webHidden/>
              </w:rPr>
              <w:t>25</w:t>
            </w:r>
            <w:r w:rsidR="00AE0B4F">
              <w:rPr>
                <w:noProof/>
                <w:webHidden/>
              </w:rPr>
              <w:fldChar w:fldCharType="end"/>
            </w:r>
          </w:hyperlink>
        </w:p>
        <w:p w:rsidR="00AE0B4F" w:rsidRDefault="00A7656F">
          <w:pPr>
            <w:pStyle w:val="31"/>
            <w:tabs>
              <w:tab w:val="right" w:leader="dot" w:pos="9060"/>
            </w:tabs>
            <w:rPr>
              <w:noProof/>
              <w:kern w:val="2"/>
              <w:sz w:val="21"/>
              <w:szCs w:val="22"/>
            </w:rPr>
          </w:pPr>
          <w:hyperlink w:anchor="_Toc10730040" w:history="1">
            <w:r w:rsidR="00AE0B4F" w:rsidRPr="000948E3">
              <w:rPr>
                <w:rStyle w:val="ae"/>
                <w:rFonts w:ascii="黑体" w:hAnsi="黑体"/>
                <w:noProof/>
              </w:rPr>
              <w:t xml:space="preserve">5.2.2  </w:t>
            </w:r>
            <w:r w:rsidR="00AE0B4F" w:rsidRPr="000948E3">
              <w:rPr>
                <w:rStyle w:val="ae"/>
                <w:rFonts w:ascii="黑体" w:hAnsi="黑体"/>
                <w:noProof/>
              </w:rPr>
              <w:t>展望</w:t>
            </w:r>
            <w:r w:rsidR="00AE0B4F">
              <w:rPr>
                <w:noProof/>
                <w:webHidden/>
              </w:rPr>
              <w:tab/>
            </w:r>
            <w:r w:rsidR="00AE0B4F">
              <w:rPr>
                <w:noProof/>
                <w:webHidden/>
              </w:rPr>
              <w:fldChar w:fldCharType="begin"/>
            </w:r>
            <w:r w:rsidR="00AE0B4F">
              <w:rPr>
                <w:noProof/>
                <w:webHidden/>
              </w:rPr>
              <w:instrText xml:space="preserve"> PAGEREF _Toc10730040 \h </w:instrText>
            </w:r>
            <w:r w:rsidR="00AE0B4F">
              <w:rPr>
                <w:noProof/>
                <w:webHidden/>
              </w:rPr>
            </w:r>
            <w:r w:rsidR="00AE0B4F">
              <w:rPr>
                <w:noProof/>
                <w:webHidden/>
              </w:rPr>
              <w:fldChar w:fldCharType="separate"/>
            </w:r>
            <w:r w:rsidR="00BD44BC">
              <w:rPr>
                <w:noProof/>
                <w:webHidden/>
              </w:rPr>
              <w:t>26</w:t>
            </w:r>
            <w:r w:rsidR="00AE0B4F">
              <w:rPr>
                <w:noProof/>
                <w:webHidden/>
              </w:rPr>
              <w:fldChar w:fldCharType="end"/>
            </w:r>
          </w:hyperlink>
        </w:p>
        <w:p w:rsidR="00AE0B4F" w:rsidRDefault="00A7656F">
          <w:pPr>
            <w:pStyle w:val="11"/>
            <w:tabs>
              <w:tab w:val="right" w:leader="dot" w:pos="9060"/>
            </w:tabs>
            <w:rPr>
              <w:noProof/>
              <w:kern w:val="2"/>
              <w:sz w:val="21"/>
              <w:szCs w:val="22"/>
            </w:rPr>
          </w:pPr>
          <w:hyperlink w:anchor="_Toc10730041" w:history="1">
            <w:r w:rsidR="00AE0B4F" w:rsidRPr="000948E3">
              <w:rPr>
                <w:rStyle w:val="ae"/>
                <w:noProof/>
              </w:rPr>
              <w:t>参考文献</w:t>
            </w:r>
            <w:r w:rsidR="00AE0B4F">
              <w:rPr>
                <w:noProof/>
                <w:webHidden/>
              </w:rPr>
              <w:tab/>
            </w:r>
            <w:r w:rsidR="00AE0B4F">
              <w:rPr>
                <w:noProof/>
                <w:webHidden/>
              </w:rPr>
              <w:fldChar w:fldCharType="begin"/>
            </w:r>
            <w:r w:rsidR="00AE0B4F">
              <w:rPr>
                <w:noProof/>
                <w:webHidden/>
              </w:rPr>
              <w:instrText xml:space="preserve"> PAGEREF _Toc10730041 \h </w:instrText>
            </w:r>
            <w:r w:rsidR="00AE0B4F">
              <w:rPr>
                <w:noProof/>
                <w:webHidden/>
              </w:rPr>
            </w:r>
            <w:r w:rsidR="00AE0B4F">
              <w:rPr>
                <w:noProof/>
                <w:webHidden/>
              </w:rPr>
              <w:fldChar w:fldCharType="separate"/>
            </w:r>
            <w:r w:rsidR="00BD44BC">
              <w:rPr>
                <w:noProof/>
                <w:webHidden/>
              </w:rPr>
              <w:t>27</w:t>
            </w:r>
            <w:r w:rsidR="00AE0B4F">
              <w:rPr>
                <w:noProof/>
                <w:webHidden/>
              </w:rPr>
              <w:fldChar w:fldCharType="end"/>
            </w:r>
          </w:hyperlink>
        </w:p>
        <w:p w:rsidR="00AE0B4F" w:rsidRDefault="00A7656F">
          <w:pPr>
            <w:pStyle w:val="11"/>
            <w:tabs>
              <w:tab w:val="right" w:leader="dot" w:pos="9060"/>
            </w:tabs>
            <w:rPr>
              <w:noProof/>
              <w:kern w:val="2"/>
              <w:sz w:val="21"/>
              <w:szCs w:val="22"/>
            </w:rPr>
          </w:pPr>
          <w:hyperlink w:anchor="_Toc10730042" w:history="1">
            <w:r w:rsidR="00AE0B4F" w:rsidRPr="000948E3">
              <w:rPr>
                <w:rStyle w:val="ae"/>
                <w:noProof/>
              </w:rPr>
              <w:t>致</w:t>
            </w:r>
            <w:r w:rsidR="00AE0B4F" w:rsidRPr="000948E3">
              <w:rPr>
                <w:rStyle w:val="ae"/>
                <w:noProof/>
              </w:rPr>
              <w:t xml:space="preserve">    </w:t>
            </w:r>
            <w:r w:rsidR="00AE0B4F" w:rsidRPr="000948E3">
              <w:rPr>
                <w:rStyle w:val="ae"/>
                <w:noProof/>
              </w:rPr>
              <w:t>谢</w:t>
            </w:r>
            <w:r w:rsidR="00AE0B4F">
              <w:rPr>
                <w:noProof/>
                <w:webHidden/>
              </w:rPr>
              <w:tab/>
            </w:r>
            <w:r w:rsidR="00AE0B4F">
              <w:rPr>
                <w:noProof/>
                <w:webHidden/>
              </w:rPr>
              <w:fldChar w:fldCharType="begin"/>
            </w:r>
            <w:r w:rsidR="00AE0B4F">
              <w:rPr>
                <w:noProof/>
                <w:webHidden/>
              </w:rPr>
              <w:instrText xml:space="preserve"> PAGEREF _Toc10730042 \h </w:instrText>
            </w:r>
            <w:r w:rsidR="00AE0B4F">
              <w:rPr>
                <w:noProof/>
                <w:webHidden/>
              </w:rPr>
            </w:r>
            <w:r w:rsidR="00AE0B4F">
              <w:rPr>
                <w:noProof/>
                <w:webHidden/>
              </w:rPr>
              <w:fldChar w:fldCharType="separate"/>
            </w:r>
            <w:r w:rsidR="00BD44BC">
              <w:rPr>
                <w:noProof/>
                <w:webHidden/>
              </w:rPr>
              <w:t>29</w:t>
            </w:r>
            <w:r w:rsidR="00AE0B4F">
              <w:rPr>
                <w:noProof/>
                <w:webHidden/>
              </w:rPr>
              <w:fldChar w:fldCharType="end"/>
            </w:r>
          </w:hyperlink>
        </w:p>
        <w:p w:rsidR="00AE0B4F" w:rsidRDefault="00A7656F">
          <w:pPr>
            <w:pStyle w:val="11"/>
            <w:tabs>
              <w:tab w:val="right" w:leader="dot" w:pos="9060"/>
            </w:tabs>
            <w:rPr>
              <w:noProof/>
              <w:kern w:val="2"/>
              <w:sz w:val="21"/>
              <w:szCs w:val="22"/>
            </w:rPr>
          </w:pPr>
          <w:hyperlink w:anchor="_Toc10730043" w:history="1">
            <w:r w:rsidR="00AE0B4F" w:rsidRPr="000948E3">
              <w:rPr>
                <w:rStyle w:val="ae"/>
                <w:noProof/>
              </w:rPr>
              <w:t>外</w:t>
            </w:r>
            <w:r w:rsidR="00AE0B4F" w:rsidRPr="000948E3">
              <w:rPr>
                <w:rStyle w:val="ae"/>
                <w:noProof/>
              </w:rPr>
              <w:t xml:space="preserve"> </w:t>
            </w:r>
            <w:r w:rsidR="00AE0B4F" w:rsidRPr="000948E3">
              <w:rPr>
                <w:rStyle w:val="ae"/>
                <w:noProof/>
              </w:rPr>
              <w:t>文</w:t>
            </w:r>
            <w:r w:rsidR="00AE0B4F" w:rsidRPr="000948E3">
              <w:rPr>
                <w:rStyle w:val="ae"/>
                <w:noProof/>
              </w:rPr>
              <w:t xml:space="preserve"> </w:t>
            </w:r>
            <w:r w:rsidR="00AE0B4F" w:rsidRPr="000948E3">
              <w:rPr>
                <w:rStyle w:val="ae"/>
                <w:noProof/>
              </w:rPr>
              <w:t>资</w:t>
            </w:r>
            <w:r w:rsidR="00AE0B4F" w:rsidRPr="000948E3">
              <w:rPr>
                <w:rStyle w:val="ae"/>
                <w:noProof/>
              </w:rPr>
              <w:t xml:space="preserve"> </w:t>
            </w:r>
            <w:r w:rsidR="00AE0B4F" w:rsidRPr="000948E3">
              <w:rPr>
                <w:rStyle w:val="ae"/>
                <w:noProof/>
              </w:rPr>
              <w:t>料</w:t>
            </w:r>
            <w:r w:rsidR="00AE0B4F">
              <w:rPr>
                <w:noProof/>
                <w:webHidden/>
              </w:rPr>
              <w:tab/>
            </w:r>
            <w:r w:rsidR="00AE0B4F">
              <w:rPr>
                <w:noProof/>
                <w:webHidden/>
              </w:rPr>
              <w:fldChar w:fldCharType="begin"/>
            </w:r>
            <w:r w:rsidR="00AE0B4F">
              <w:rPr>
                <w:noProof/>
                <w:webHidden/>
              </w:rPr>
              <w:instrText xml:space="preserve"> PAGEREF _Toc10730043 \h </w:instrText>
            </w:r>
            <w:r w:rsidR="00AE0B4F">
              <w:rPr>
                <w:noProof/>
                <w:webHidden/>
              </w:rPr>
            </w:r>
            <w:r w:rsidR="00AE0B4F">
              <w:rPr>
                <w:noProof/>
                <w:webHidden/>
              </w:rPr>
              <w:fldChar w:fldCharType="separate"/>
            </w:r>
            <w:r w:rsidR="00BD44BC">
              <w:rPr>
                <w:noProof/>
                <w:webHidden/>
              </w:rPr>
              <w:t>31</w:t>
            </w:r>
            <w:r w:rsidR="00AE0B4F">
              <w:rPr>
                <w:noProof/>
                <w:webHidden/>
              </w:rPr>
              <w:fldChar w:fldCharType="end"/>
            </w:r>
          </w:hyperlink>
        </w:p>
        <w:p w:rsidR="00AE0B4F" w:rsidRDefault="00A7656F">
          <w:pPr>
            <w:pStyle w:val="11"/>
            <w:tabs>
              <w:tab w:val="right" w:leader="dot" w:pos="9060"/>
            </w:tabs>
            <w:rPr>
              <w:noProof/>
              <w:kern w:val="2"/>
              <w:sz w:val="21"/>
              <w:szCs w:val="22"/>
            </w:rPr>
          </w:pPr>
          <w:hyperlink w:anchor="_Toc10730044" w:history="1">
            <w:r w:rsidR="00AE0B4F" w:rsidRPr="000948E3">
              <w:rPr>
                <w:rStyle w:val="ae"/>
                <w:noProof/>
              </w:rPr>
              <w:t>外</w:t>
            </w:r>
            <w:r w:rsidR="00AE0B4F" w:rsidRPr="000948E3">
              <w:rPr>
                <w:rStyle w:val="ae"/>
                <w:noProof/>
              </w:rPr>
              <w:t xml:space="preserve"> </w:t>
            </w:r>
            <w:r w:rsidR="00AE0B4F" w:rsidRPr="000948E3">
              <w:rPr>
                <w:rStyle w:val="ae"/>
                <w:noProof/>
              </w:rPr>
              <w:t>文</w:t>
            </w:r>
            <w:r w:rsidR="00AE0B4F" w:rsidRPr="000948E3">
              <w:rPr>
                <w:rStyle w:val="ae"/>
                <w:noProof/>
              </w:rPr>
              <w:t xml:space="preserve"> </w:t>
            </w:r>
            <w:r w:rsidR="00AE0B4F" w:rsidRPr="000948E3">
              <w:rPr>
                <w:rStyle w:val="ae"/>
                <w:noProof/>
              </w:rPr>
              <w:t>翻</w:t>
            </w:r>
            <w:r w:rsidR="00AE0B4F" w:rsidRPr="000948E3">
              <w:rPr>
                <w:rStyle w:val="ae"/>
                <w:noProof/>
              </w:rPr>
              <w:t xml:space="preserve"> </w:t>
            </w:r>
            <w:r w:rsidR="00AE0B4F" w:rsidRPr="000948E3">
              <w:rPr>
                <w:rStyle w:val="ae"/>
                <w:noProof/>
              </w:rPr>
              <w:t>译</w:t>
            </w:r>
            <w:r w:rsidR="00AE0B4F">
              <w:rPr>
                <w:noProof/>
                <w:webHidden/>
              </w:rPr>
              <w:tab/>
            </w:r>
            <w:r w:rsidR="00AE0B4F">
              <w:rPr>
                <w:noProof/>
                <w:webHidden/>
              </w:rPr>
              <w:fldChar w:fldCharType="begin"/>
            </w:r>
            <w:r w:rsidR="00AE0B4F">
              <w:rPr>
                <w:noProof/>
                <w:webHidden/>
              </w:rPr>
              <w:instrText xml:space="preserve"> PAGEREF _Toc10730044 \h </w:instrText>
            </w:r>
            <w:r w:rsidR="00AE0B4F">
              <w:rPr>
                <w:noProof/>
                <w:webHidden/>
              </w:rPr>
            </w:r>
            <w:r w:rsidR="00AE0B4F">
              <w:rPr>
                <w:noProof/>
                <w:webHidden/>
              </w:rPr>
              <w:fldChar w:fldCharType="separate"/>
            </w:r>
            <w:r w:rsidR="00BD44BC">
              <w:rPr>
                <w:noProof/>
                <w:webHidden/>
              </w:rPr>
              <w:t>45</w:t>
            </w:r>
            <w:r w:rsidR="00AE0B4F">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2" w:name="_Toc10729995"/>
      <w:r w:rsidR="0063694D">
        <w:rPr>
          <w:rFonts w:hint="eastAsia"/>
        </w:rPr>
        <w:t>引言</w:t>
      </w:r>
      <w:bookmarkEnd w:id="2"/>
    </w:p>
    <w:p w:rsidR="00126AFD" w:rsidRPr="000E4A72" w:rsidRDefault="00126AFD" w:rsidP="000E4A72">
      <w:pPr>
        <w:jc w:val="center"/>
      </w:pPr>
    </w:p>
    <w:p w:rsidR="000E4A72" w:rsidRPr="00A27AC9" w:rsidRDefault="00B031F9" w:rsidP="00A27AC9">
      <w:pPr>
        <w:pStyle w:val="2"/>
        <w:rPr>
          <w:rFonts w:ascii="黑体" w:hAnsi="黑体"/>
        </w:rPr>
      </w:pPr>
      <w:bookmarkStart w:id="3" w:name="_Toc10729996"/>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3"/>
    </w:p>
    <w:p w:rsidR="00C53C6E" w:rsidRPr="00B031F9" w:rsidRDefault="000E4A72" w:rsidP="000E4A72">
      <w:pPr>
        <w:pStyle w:val="3"/>
        <w:ind w:firstLine="482"/>
        <w:rPr>
          <w:rFonts w:ascii="黑体" w:hAnsi="黑体"/>
        </w:rPr>
      </w:pPr>
      <w:bookmarkStart w:id="4" w:name="_Toc10729997"/>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4"/>
    </w:p>
    <w:p w:rsidR="009D174B" w:rsidRPr="00BD6363" w:rsidRDefault="00EF5959" w:rsidP="00BD6363">
      <w:pPr>
        <w:pStyle w:val="a9"/>
        <w:spacing w:line="288" w:lineRule="auto"/>
        <w:ind w:firstLine="480"/>
        <w:rPr>
          <w:rFonts w:ascii="宋体" w:eastAsia="宋体" w:hAnsi="宋体"/>
          <w:sz w:val="24"/>
          <w:szCs w:val="24"/>
        </w:rPr>
      </w:pPr>
      <w:r w:rsidRPr="00EF5959">
        <w:rPr>
          <w:rFonts w:ascii="宋体" w:eastAsia="宋体" w:hAnsi="宋体" w:hint="eastAsia"/>
          <w:sz w:val="24"/>
          <w:szCs w:val="24"/>
        </w:rPr>
        <w:t>随着大数据时代的来临，互联网信息爆炸式增长，而推荐是解决信息过载的有效方法，已广泛应用至电子商务和互联网服务中。</w:t>
      </w:r>
      <w:r w:rsidR="009D174B" w:rsidRPr="00BD6363">
        <w:rPr>
          <w:rFonts w:ascii="宋体" w:eastAsia="宋体" w:hAnsi="宋体" w:hint="eastAsia"/>
          <w:sz w:val="24"/>
          <w:szCs w:val="24"/>
        </w:rPr>
        <w:t>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009D174B" w:rsidRPr="00BD6363">
        <w:rPr>
          <w:rFonts w:ascii="宋体" w:eastAsia="宋体" w:hAnsi="宋体" w:hint="eastAsia"/>
          <w:sz w:val="24"/>
          <w:szCs w:val="24"/>
        </w:rPr>
        <w:t>融合更多信息</w:t>
      </w:r>
      <w:r>
        <w:rPr>
          <w:rFonts w:ascii="宋体" w:eastAsia="宋体" w:hAnsi="宋体" w:hint="eastAsia"/>
          <w:sz w:val="24"/>
          <w:szCs w:val="24"/>
        </w:rPr>
        <w:t>来进行混合推荐是解决数据稀疏性的有效途径</w:t>
      </w:r>
      <w:r w:rsidR="009D174B" w:rsidRPr="00BD6363">
        <w:rPr>
          <w:rFonts w:ascii="宋体" w:eastAsia="宋体" w:hAnsi="宋体" w:hint="eastAsia"/>
          <w:sz w:val="24"/>
          <w:szCs w:val="24"/>
        </w:rPr>
        <w:t>。</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w:t>
      </w:r>
      <w:r w:rsidRPr="00FF724E">
        <w:rPr>
          <w:rFonts w:ascii="Times New Roman" w:eastAsia="宋体" w:hAnsi="Times New Roman" w:cs="Times New Roman"/>
          <w:sz w:val="24"/>
          <w:szCs w:val="24"/>
        </w:rPr>
        <w:t>Heterogeneous Information Network</w:t>
      </w:r>
      <w:r w:rsidRPr="00BD6363">
        <w:rPr>
          <w:rFonts w:ascii="宋体" w:eastAsia="宋体" w:hAnsi="宋体" w:hint="eastAsia"/>
          <w:sz w:val="24"/>
          <w:szCs w:val="24"/>
        </w:rPr>
        <w:t>），即多种类型节点和链路的建模方式，可以有效建模和处理复杂多样的数据。其次，与同质网络相比，异质网络</w:t>
      </w:r>
      <w:r w:rsidR="00AF5557">
        <w:rPr>
          <w:rFonts w:ascii="宋体" w:eastAsia="宋体" w:hAnsi="宋体" w:hint="eastAsia"/>
          <w:sz w:val="24"/>
          <w:szCs w:val="24"/>
        </w:rPr>
        <w:t>不仅可以融合更多类型的对象及其复杂交互关系，而且可以对齐</w:t>
      </w:r>
      <w:r w:rsidRPr="00BD6363">
        <w:rPr>
          <w:rFonts w:ascii="宋体" w:eastAsia="宋体" w:hAnsi="宋体" w:hint="eastAsia"/>
          <w:sz w:val="24"/>
          <w:szCs w:val="24"/>
        </w:rPr>
        <w:t>多个社交网络平台的信息。最后，异质信息网络包含丰富的语义，</w:t>
      </w:r>
      <w:r w:rsidR="00ED2CB0">
        <w:rPr>
          <w:rFonts w:ascii="宋体" w:eastAsia="宋体" w:hAnsi="宋体" w:hint="eastAsia"/>
          <w:sz w:val="24"/>
          <w:szCs w:val="24"/>
        </w:rPr>
        <w:t>将导致更细微的知识发现。因此，异质信息网络作为有效的信息融合方式可以用于建模</w:t>
      </w:r>
      <w:r w:rsidRPr="00BD6363">
        <w:rPr>
          <w:rFonts w:ascii="宋体" w:eastAsia="宋体" w:hAnsi="宋体" w:hint="eastAsia"/>
          <w:sz w:val="24"/>
          <w:szCs w:val="24"/>
        </w:rPr>
        <w:t>推荐系统中的对象和关系，</w:t>
      </w:r>
      <w:r w:rsidR="00ED2CB0">
        <w:rPr>
          <w:rFonts w:ascii="宋体" w:eastAsia="宋体" w:hAnsi="宋体" w:hint="eastAsia"/>
          <w:sz w:val="24"/>
          <w:szCs w:val="24"/>
        </w:rPr>
        <w:t>可能产生更</w:t>
      </w:r>
      <w:r w:rsidRPr="00BD6363">
        <w:rPr>
          <w:rFonts w:ascii="宋体" w:eastAsia="宋体" w:hAnsi="宋体" w:hint="eastAsia"/>
          <w:sz w:val="24"/>
          <w:szCs w:val="24"/>
        </w:rPr>
        <w:t>准确的推荐结果。</w:t>
      </w:r>
    </w:p>
    <w:p w:rsidR="000E4A72" w:rsidRPr="0063694D" w:rsidRDefault="0063694D" w:rsidP="0063694D">
      <w:pPr>
        <w:pStyle w:val="3"/>
        <w:ind w:firstLine="482"/>
        <w:rPr>
          <w:rFonts w:ascii="黑体" w:hAnsi="黑体"/>
        </w:rPr>
      </w:pPr>
      <w:bookmarkStart w:id="5" w:name="_Toc10729998"/>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5"/>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Pr="00FF724E">
        <w:rPr>
          <w:rFonts w:ascii="Times New Roman" w:eastAsia="宋体" w:hAnsi="Times New Roman" w:cs="Times New Roman"/>
          <w:sz w:val="24"/>
          <w:szCs w:val="24"/>
        </w:rPr>
        <w:t>-</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Pr="00FF724E">
        <w:rPr>
          <w:rFonts w:ascii="Times New Roman" w:eastAsia="宋体" w:hAnsi="Times New Roman" w:cs="Times New Roman"/>
          <w:sz w:val="24"/>
          <w:szCs w:val="24"/>
        </w:rPr>
        <w:t>-</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w:t>
      </w:r>
      <w:proofErr w:type="gramStart"/>
      <w:r w:rsidR="006528C5">
        <w:rPr>
          <w:rFonts w:ascii="宋体" w:eastAsia="宋体" w:hAnsi="宋体" w:hint="eastAsia"/>
          <w:sz w:val="24"/>
          <w:szCs w:val="24"/>
        </w:rPr>
        <w:t>秩</w:t>
      </w:r>
      <w:proofErr w:type="gramEnd"/>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proofErr w:type="gramStart"/>
      <w:r w:rsidR="00966DE8">
        <w:rPr>
          <w:rFonts w:ascii="宋体" w:eastAsia="宋体" w:hAnsi="宋体" w:hint="eastAsia"/>
          <w:sz w:val="24"/>
          <w:szCs w:val="24"/>
        </w:rPr>
        <w:t>隐</w:t>
      </w:r>
      <w:proofErr w:type="gramEnd"/>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proofErr w:type="gramStart"/>
      <w:r w:rsidR="00966DE8">
        <w:rPr>
          <w:rFonts w:ascii="宋体" w:eastAsia="宋体" w:hAnsi="宋体" w:hint="eastAsia"/>
          <w:sz w:val="24"/>
          <w:szCs w:val="24"/>
        </w:rPr>
        <w:t>隐</w:t>
      </w:r>
      <w:proofErr w:type="gramEnd"/>
      <w:r w:rsidR="00702DA2" w:rsidRPr="00702DA2">
        <w:rPr>
          <w:rFonts w:ascii="宋体" w:eastAsia="宋体" w:hAnsi="宋体" w:hint="eastAsia"/>
          <w:sz w:val="24"/>
          <w:szCs w:val="24"/>
        </w:rPr>
        <w:t>因子模型</w:t>
      </w:r>
      <w:r w:rsidR="00702DA2">
        <w:rPr>
          <w:rFonts w:ascii="宋体" w:eastAsia="宋体" w:hAnsi="宋体" w:hint="eastAsia"/>
          <w:sz w:val="24"/>
          <w:szCs w:val="24"/>
        </w:rPr>
        <w:t>极易</w:t>
      </w:r>
      <w:proofErr w:type="gramStart"/>
      <w:r w:rsidR="00702DA2">
        <w:rPr>
          <w:rFonts w:ascii="宋体" w:eastAsia="宋体" w:hAnsi="宋体" w:hint="eastAsia"/>
          <w:sz w:val="24"/>
          <w:szCs w:val="24"/>
        </w:rPr>
        <w:t>受</w:t>
      </w:r>
      <w:r w:rsidR="00702DA2" w:rsidRPr="00702DA2">
        <w:rPr>
          <w:rFonts w:ascii="宋体" w:eastAsia="宋体" w:hAnsi="宋体" w:hint="eastAsia"/>
          <w:sz w:val="24"/>
          <w:szCs w:val="24"/>
        </w:rPr>
        <w:t>数据</w:t>
      </w:r>
      <w:proofErr w:type="gramEnd"/>
      <w:r w:rsidR="00702DA2" w:rsidRPr="00702DA2">
        <w:rPr>
          <w:rFonts w:ascii="宋体" w:eastAsia="宋体" w:hAnsi="宋体" w:hint="eastAsia"/>
          <w:sz w:val="24"/>
          <w:szCs w:val="24"/>
        </w:rPr>
        <w:t>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proofErr w:type="gramStart"/>
      <w:r w:rsidR="00966DE8">
        <w:rPr>
          <w:rFonts w:ascii="宋体" w:eastAsia="宋体" w:hAnsi="宋体" w:hint="eastAsia"/>
          <w:sz w:val="24"/>
          <w:szCs w:val="24"/>
        </w:rPr>
        <w:t>隐</w:t>
      </w:r>
      <w:proofErr w:type="gramEnd"/>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w:t>
      </w:r>
      <w:r w:rsidRPr="00FF724E">
        <w:rPr>
          <w:rFonts w:ascii="Times New Roman" w:eastAsia="宋体" w:hAnsi="Times New Roman" w:cs="Times New Roman"/>
          <w:sz w:val="24"/>
          <w:szCs w:val="24"/>
        </w:rPr>
        <w:t>meta-path</w:t>
      </w:r>
      <w:r w:rsidRPr="00BD6363">
        <w:rPr>
          <w:rFonts w:ascii="宋体" w:eastAsia="宋体" w:hAnsi="宋体" w:hint="eastAsia"/>
          <w:sz w:val="24"/>
          <w:szCs w:val="24"/>
        </w:rPr>
        <w:t>），即连接两类对象的关系组合，被广泛用于异质信息网络中的语义信息建模和关系抽取。</w:t>
      </w:r>
      <w:r w:rsidRPr="00FF724E">
        <w:rPr>
          <w:rFonts w:ascii="Times New Roman" w:eastAsia="宋体" w:hAnsi="Times New Roman" w:cs="Times New Roman"/>
          <w:sz w:val="24"/>
          <w:szCs w:val="24"/>
        </w:rPr>
        <w:t>Shi</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w:t>
      </w:r>
      <w:r w:rsidRPr="00FF724E">
        <w:rPr>
          <w:rFonts w:ascii="Times New Roman" w:eastAsia="宋体" w:hAnsi="Times New Roman" w:cs="Times New Roman"/>
          <w:sz w:val="24"/>
          <w:szCs w:val="24"/>
        </w:rPr>
        <w:t>HeteRecom</w:t>
      </w:r>
      <w:r w:rsidRPr="00BD6363">
        <w:rPr>
          <w:rFonts w:ascii="宋体" w:eastAsia="宋体" w:hAnsi="宋体" w:hint="eastAsia"/>
          <w:sz w:val="24"/>
          <w:szCs w:val="24"/>
        </w:rPr>
        <w:t>，利用元路径的语义信息来评估电影间的相似性。此外，考虑属性值，如链接上的评分，他们进一步将推荐系统建模为加权异质信息网络，并提出基于语义路径的个性化推荐方法</w:t>
      </w:r>
      <w:r w:rsidRPr="00241363">
        <w:rPr>
          <w:rFonts w:ascii="Times New Roman" w:eastAsia="宋体" w:hAnsi="Times New Roman" w:cs="Times New Roman"/>
          <w:sz w:val="24"/>
          <w:szCs w:val="24"/>
        </w:rPr>
        <w:lastRenderedPageBreak/>
        <w:t>SemRec</w:t>
      </w:r>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w:t>
      </w:r>
      <w:r w:rsidRPr="00241363">
        <w:rPr>
          <w:rFonts w:ascii="Times New Roman" w:eastAsia="宋体" w:hAnsi="Times New Roman" w:cs="Times New Roman"/>
          <w:sz w:val="24"/>
          <w:szCs w:val="24"/>
        </w:rPr>
        <w:t>Yu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proofErr w:type="gramStart"/>
      <w:r w:rsidR="00966DE8">
        <w:rPr>
          <w:rFonts w:ascii="宋体" w:eastAsia="宋体" w:hAnsi="宋体" w:hint="eastAsia"/>
          <w:sz w:val="24"/>
          <w:szCs w:val="24"/>
        </w:rPr>
        <w:t>隐</w:t>
      </w:r>
      <w:r w:rsidRPr="00BD6363">
        <w:rPr>
          <w:rFonts w:ascii="宋体" w:eastAsia="宋体" w:hAnsi="宋体" w:hint="eastAsia"/>
          <w:sz w:val="24"/>
          <w:szCs w:val="24"/>
        </w:rPr>
        <w:t>特征</w:t>
      </w:r>
      <w:proofErr w:type="gramEnd"/>
      <w:r w:rsidRPr="00BD6363">
        <w:rPr>
          <w:rFonts w:ascii="宋体" w:eastAsia="宋体" w:hAnsi="宋体" w:hint="eastAsia"/>
          <w:sz w:val="24"/>
          <w:szCs w:val="24"/>
        </w:rPr>
        <w:t>来表示沿不同类型路径的用户和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r w:rsidR="00E3676C" w:rsidRPr="00241363">
        <w:rPr>
          <w:rFonts w:ascii="Times New Roman" w:eastAsia="宋体" w:hAnsi="Times New Roman" w:cs="Times New Roman"/>
          <w:sz w:val="24"/>
          <w:szCs w:val="24"/>
        </w:rPr>
        <w:t>NeuACF</w:t>
      </w:r>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w:t>
      </w:r>
      <w:r w:rsidRPr="00241363">
        <w:rPr>
          <w:rFonts w:ascii="Times New Roman" w:eastAsia="宋体" w:hAnsi="Times New Roman" w:cs="Times New Roman"/>
          <w:sz w:val="24"/>
          <w:szCs w:val="24"/>
        </w:rPr>
        <w:t>Jamali</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proofErr w:type="gramStart"/>
      <w:r w:rsidR="00966DE8">
        <w:rPr>
          <w:rFonts w:ascii="宋体" w:eastAsia="宋体" w:hAnsi="宋体" w:hint="eastAsia"/>
          <w:sz w:val="24"/>
          <w:szCs w:val="24"/>
        </w:rPr>
        <w:t>隐</w:t>
      </w:r>
      <w:proofErr w:type="gramEnd"/>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w:t>
      </w:r>
      <w:r w:rsidRPr="00241363">
        <w:rPr>
          <w:rFonts w:ascii="Times New Roman" w:eastAsia="宋体" w:hAnsi="Times New Roman" w:cs="Times New Roman"/>
          <w:sz w:val="24"/>
          <w:szCs w:val="24"/>
        </w:rPr>
        <w:t>Yu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w:t>
      </w:r>
      <w:r w:rsidRPr="00241363">
        <w:rPr>
          <w:rFonts w:ascii="Times New Roman" w:eastAsia="宋体" w:hAnsi="Times New Roman" w:cs="Times New Roman"/>
          <w:sz w:val="24"/>
          <w:szCs w:val="24"/>
        </w:rPr>
        <w:t>Ren</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t>
      </w:r>
      <w:r w:rsidRPr="00241363">
        <w:rPr>
          <w:rFonts w:ascii="Times New Roman" w:eastAsia="宋体" w:hAnsi="Times New Roman" w:cs="Times New Roman"/>
          <w:sz w:val="24"/>
          <w:szCs w:val="24"/>
        </w:rPr>
        <w:t>Wu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w:t>
      </w:r>
      <w:r w:rsidRPr="00241363">
        <w:rPr>
          <w:rFonts w:ascii="Times New Roman" w:eastAsia="宋体" w:hAnsi="Times New Roman" w:cs="Times New Roman"/>
          <w:sz w:val="24"/>
          <w:szCs w:val="24"/>
        </w:rPr>
        <w:t>Luo</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w:t>
      </w:r>
      <w:proofErr w:type="gramStart"/>
      <w:r w:rsidRPr="00BD6363">
        <w:rPr>
          <w:rFonts w:ascii="宋体" w:eastAsia="宋体" w:hAnsi="宋体" w:hint="eastAsia"/>
          <w:sz w:val="24"/>
          <w:szCs w:val="24"/>
        </w:rPr>
        <w:t>边</w:t>
      </w:r>
      <w:proofErr w:type="gramEnd"/>
      <w:r w:rsidRPr="00BD6363">
        <w:rPr>
          <w:rFonts w:ascii="宋体" w:eastAsia="宋体" w:hAnsi="宋体" w:hint="eastAsia"/>
          <w:sz w:val="24"/>
          <w:szCs w:val="24"/>
        </w:rPr>
        <w:t>类型，没有简单的网络模式。这种</w:t>
      </w:r>
      <w:proofErr w:type="gramStart"/>
      <w:r w:rsidRPr="00BD6363">
        <w:rPr>
          <w:rFonts w:ascii="宋体" w:eastAsia="宋体" w:hAnsi="宋体" w:hint="eastAsia"/>
          <w:sz w:val="24"/>
          <w:szCs w:val="24"/>
        </w:rPr>
        <w:t>无模式</w:t>
      </w:r>
      <w:proofErr w:type="gramEnd"/>
      <w:r w:rsidR="00ED2CB0">
        <w:rPr>
          <w:rFonts w:ascii="宋体" w:eastAsia="宋体" w:hAnsi="宋体" w:hint="eastAsia"/>
          <w:sz w:val="24"/>
          <w:szCs w:val="24"/>
        </w:rPr>
        <w:t>或丰富模式的异质信息网络带来了许多新的研究问题，如多</w:t>
      </w:r>
      <w:r w:rsidRPr="00BD6363">
        <w:rPr>
          <w:rFonts w:ascii="宋体" w:eastAsia="宋体" w:hAnsi="宋体" w:hint="eastAsia"/>
          <w:sz w:val="24"/>
          <w:szCs w:val="24"/>
        </w:rPr>
        <w:t>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6" w:name="_Toc10729999"/>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6"/>
    </w:p>
    <w:p w:rsidR="000E4A72" w:rsidRDefault="000E4A72" w:rsidP="000E4A72">
      <w:pPr>
        <w:pStyle w:val="3"/>
        <w:ind w:firstLine="482"/>
        <w:rPr>
          <w:rFonts w:ascii="黑体" w:hAnsi="黑体"/>
        </w:rPr>
      </w:pPr>
      <w:bookmarkStart w:id="7" w:name="_Toc10730000"/>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7"/>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8" w:name="_Toc10730001"/>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8"/>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w:t>
      </w:r>
      <w:r w:rsidRPr="00241363">
        <w:rPr>
          <w:rFonts w:ascii="Times New Roman" w:eastAsia="宋体" w:hAnsi="Times New Roman" w:cs="Times New Roman"/>
          <w:sz w:val="24"/>
          <w:szCs w:val="24"/>
        </w:rPr>
        <w:t>NeuACF</w:t>
      </w:r>
      <w:r w:rsidRPr="00581EDB">
        <w:rPr>
          <w:rFonts w:ascii="宋体" w:eastAsia="宋体" w:hAnsi="宋体" w:hint="eastAsia"/>
          <w:sz w:val="24"/>
          <w:szCs w:val="24"/>
        </w:rPr>
        <w:t>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r w:rsidR="00CE4015" w:rsidRPr="00241363">
        <w:rPr>
          <w:rFonts w:ascii="Times New Roman" w:eastAsia="宋体" w:hAnsi="Times New Roman" w:cs="Times New Roman"/>
          <w:sz w:val="24"/>
          <w:szCs w:val="24"/>
        </w:rPr>
        <w:t>NeuACF</w:t>
      </w:r>
      <w:r w:rsidR="00CE4015" w:rsidRPr="00581EDB">
        <w:rPr>
          <w:rFonts w:ascii="宋体" w:eastAsia="宋体" w:hAnsi="宋体" w:hint="eastAsia"/>
          <w:sz w:val="24"/>
          <w:szCs w:val="24"/>
        </w:rPr>
        <w:t>中，用户和物品的交互可能性是利用</w:t>
      </w:r>
      <w:r w:rsidR="00CE4015" w:rsidRPr="00241363">
        <w:rPr>
          <w:rFonts w:ascii="Times New Roman" w:eastAsia="宋体" w:hAnsi="Times New Roman" w:cs="Times New Roman"/>
          <w:sz w:val="24"/>
          <w:szCs w:val="24"/>
        </w:rPr>
        <w:t>embedding</w:t>
      </w:r>
      <w:r w:rsidR="00CE4015" w:rsidRPr="00581EDB">
        <w:rPr>
          <w:rFonts w:ascii="宋体" w:eastAsia="宋体" w:hAnsi="宋体" w:hint="eastAsia"/>
          <w:sz w:val="24"/>
          <w:szCs w:val="24"/>
        </w:rPr>
        <w:t>间</w:t>
      </w:r>
      <w:proofErr w:type="gramStart"/>
      <w:r w:rsidR="00CE4015" w:rsidRPr="00581EDB">
        <w:rPr>
          <w:rFonts w:ascii="宋体" w:eastAsia="宋体" w:hAnsi="宋体" w:hint="eastAsia"/>
          <w:sz w:val="24"/>
          <w:szCs w:val="24"/>
        </w:rPr>
        <w:t>的点积来</w:t>
      </w:r>
      <w:proofErr w:type="gramEnd"/>
      <w:r w:rsidR="00CE4015" w:rsidRPr="00581EDB">
        <w:rPr>
          <w:rFonts w:ascii="宋体" w:eastAsia="宋体" w:hAnsi="宋体" w:hint="eastAsia"/>
          <w:sz w:val="24"/>
          <w:szCs w:val="24"/>
        </w:rPr>
        <w:t>度量的。由于</w:t>
      </w:r>
      <w:proofErr w:type="gramStart"/>
      <w:r w:rsidR="00CE4015" w:rsidRPr="00581EDB">
        <w:rPr>
          <w:rFonts w:ascii="宋体" w:eastAsia="宋体" w:hAnsi="宋体" w:hint="eastAsia"/>
          <w:sz w:val="24"/>
          <w:szCs w:val="24"/>
        </w:rPr>
        <w:t>点积本身</w:t>
      </w:r>
      <w:proofErr w:type="gramEnd"/>
      <w:r w:rsidR="00CE4015" w:rsidRPr="00581EDB">
        <w:rPr>
          <w:rFonts w:ascii="宋体" w:eastAsia="宋体" w:hAnsi="宋体" w:hint="eastAsia"/>
          <w:sz w:val="24"/>
          <w:szCs w:val="24"/>
        </w:rPr>
        <w:t>所固有的缺陷——不满足三角不等式，可能导致相似性的传递特征被破坏，从而限制模型效果的提升。与此同时，</w:t>
      </w:r>
      <w:r w:rsidR="001C13F5" w:rsidRPr="00241363">
        <w:rPr>
          <w:rFonts w:ascii="Times New Roman" w:eastAsia="宋体" w:hAnsi="Times New Roman" w:cs="Times New Roman"/>
          <w:sz w:val="24"/>
          <w:szCs w:val="24"/>
        </w:rPr>
        <w:t>NeuACF</w:t>
      </w:r>
      <w:r w:rsidR="001C13F5" w:rsidRPr="001C13F5">
        <w:rPr>
          <w:rFonts w:ascii="宋体" w:eastAsia="宋体" w:hAnsi="宋体" w:hint="eastAsia"/>
          <w:sz w:val="24"/>
          <w:szCs w:val="24"/>
        </w:rPr>
        <w:t>使用</w:t>
      </w:r>
      <w:r w:rsidR="001C13F5" w:rsidRPr="00241363">
        <w:rPr>
          <w:rFonts w:ascii="Times New Roman" w:eastAsia="宋体" w:hAnsi="Times New Roman" w:cs="Times New Roman"/>
          <w:sz w:val="24"/>
          <w:szCs w:val="24"/>
        </w:rPr>
        <w:t>point-wise</w:t>
      </w:r>
      <w:r w:rsidR="001C13F5" w:rsidRPr="001C13F5">
        <w:rPr>
          <w:rFonts w:ascii="宋体" w:eastAsia="宋体" w:hAnsi="宋体" w:hint="eastAsia"/>
          <w:sz w:val="24"/>
          <w:szCs w:val="24"/>
        </w:rPr>
        <w:t>损失函数，关注于评分信息的绝对数值。但对于</w:t>
      </w:r>
      <w:r w:rsidR="001C13F5" w:rsidRPr="00241363">
        <w:rPr>
          <w:rFonts w:ascii="Times New Roman" w:eastAsia="宋体" w:hAnsi="Times New Roman" w:cs="Times New Roman"/>
          <w:sz w:val="24"/>
          <w:szCs w:val="24"/>
        </w:rPr>
        <w:t>Top-N</w:t>
      </w:r>
      <w:r w:rsidR="001C13F5" w:rsidRPr="001C13F5">
        <w:rPr>
          <w:rFonts w:ascii="宋体" w:eastAsia="宋体" w:hAnsi="宋体" w:hint="eastAsia"/>
          <w:sz w:val="24"/>
          <w:szCs w:val="24"/>
        </w:rPr>
        <w:t>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w:t>
      </w:r>
      <w:r w:rsidR="00BC5997" w:rsidRPr="00241363">
        <w:rPr>
          <w:rFonts w:ascii="Times New Roman" w:eastAsia="宋体" w:hAnsi="Times New Roman" w:cs="Times New Roman"/>
          <w:kern w:val="0"/>
          <w:sz w:val="24"/>
          <w:szCs w:val="24"/>
        </w:rPr>
        <w:t>ACFML</w:t>
      </w:r>
      <w:r w:rsidRPr="00581EDB">
        <w:rPr>
          <w:rFonts w:ascii="宋体" w:eastAsia="宋体" w:hAnsi="宋体" w:hint="eastAsia"/>
          <w:sz w:val="24"/>
          <w:szCs w:val="24"/>
        </w:rPr>
        <w:t>的详细设计。具体地，引入</w:t>
      </w:r>
      <w:r w:rsidRPr="00241363">
        <w:rPr>
          <w:rFonts w:ascii="Times New Roman" w:eastAsia="宋体" w:hAnsi="Times New Roman" w:cs="Times New Roman"/>
          <w:sz w:val="24"/>
          <w:szCs w:val="24"/>
        </w:rPr>
        <w:t>metric learning</w:t>
      </w:r>
      <w:r w:rsidRPr="00581EDB">
        <w:rPr>
          <w:rFonts w:ascii="宋体" w:eastAsia="宋体" w:hAnsi="宋体" w:hint="eastAsia"/>
          <w:sz w:val="24"/>
          <w:szCs w:val="24"/>
        </w:rPr>
        <w:t>，利用距离定义的</w:t>
      </w:r>
      <w:r w:rsidRPr="00241363">
        <w:rPr>
          <w:rFonts w:ascii="Times New Roman" w:eastAsia="宋体" w:hAnsi="Times New Roman" w:cs="Times New Roman"/>
          <w:sz w:val="24"/>
          <w:szCs w:val="24"/>
        </w:rPr>
        <w:t>metric</w:t>
      </w:r>
      <w:r w:rsidRPr="00581EDB">
        <w:rPr>
          <w:rFonts w:ascii="宋体" w:eastAsia="宋体" w:hAnsi="宋体" w:hint="eastAsia"/>
          <w:sz w:val="24"/>
          <w:szCs w:val="24"/>
        </w:rPr>
        <w:t>捕捉数据间关系，</w:t>
      </w:r>
      <w:proofErr w:type="gramStart"/>
      <w:r w:rsidRPr="00581EDB">
        <w:rPr>
          <w:rFonts w:ascii="宋体" w:eastAsia="宋体" w:hAnsi="宋体" w:hint="eastAsia"/>
          <w:sz w:val="24"/>
          <w:szCs w:val="24"/>
        </w:rPr>
        <w:t>弥补点积的</w:t>
      </w:r>
      <w:proofErr w:type="gramEnd"/>
      <w:r w:rsidRPr="00581EDB">
        <w:rPr>
          <w:rFonts w:ascii="宋体" w:eastAsia="宋体" w:hAnsi="宋体" w:hint="eastAsia"/>
          <w:sz w:val="24"/>
          <w:szCs w:val="24"/>
        </w:rPr>
        <w:t>不足，</w:t>
      </w:r>
      <w:r w:rsidR="00EB65B8">
        <w:rPr>
          <w:rFonts w:ascii="宋体" w:eastAsia="宋体" w:hAnsi="宋体" w:hint="eastAsia"/>
          <w:sz w:val="24"/>
          <w:szCs w:val="24"/>
        </w:rPr>
        <w:t>从而</w:t>
      </w:r>
      <w:r w:rsidRPr="00581EDB">
        <w:rPr>
          <w:rFonts w:ascii="宋体" w:eastAsia="宋体" w:hAnsi="宋体" w:hint="eastAsia"/>
          <w:sz w:val="24"/>
          <w:szCs w:val="24"/>
        </w:rPr>
        <w:t>实现更</w:t>
      </w:r>
      <w:r w:rsidRPr="00581EDB">
        <w:rPr>
          <w:rFonts w:ascii="宋体" w:eastAsia="宋体" w:hAnsi="宋体" w:hint="eastAsia"/>
          <w:sz w:val="24"/>
          <w:szCs w:val="24"/>
        </w:rPr>
        <w:lastRenderedPageBreak/>
        <w:t>全方位的信息传递。与此同时，使用基于负采样的</w:t>
      </w:r>
      <w:r w:rsidRPr="00241363">
        <w:rPr>
          <w:rFonts w:ascii="Times New Roman" w:eastAsia="宋体" w:hAnsi="Times New Roman" w:cs="Times New Roman"/>
          <w:sz w:val="24"/>
          <w:szCs w:val="24"/>
        </w:rPr>
        <w:t>pair-wise</w:t>
      </w:r>
      <w:r w:rsidRPr="00581EDB">
        <w:rPr>
          <w:rFonts w:ascii="宋体" w:eastAsia="宋体" w:hAnsi="宋体" w:hint="eastAsia"/>
          <w:sz w:val="24"/>
          <w:szCs w:val="24"/>
        </w:rPr>
        <w:t>损失函数替换</w:t>
      </w:r>
      <w:r w:rsidRPr="00241363">
        <w:rPr>
          <w:rFonts w:ascii="Times New Roman" w:eastAsia="宋体" w:hAnsi="Times New Roman" w:cs="Times New Roman"/>
          <w:sz w:val="24"/>
          <w:szCs w:val="24"/>
        </w:rPr>
        <w:t>point-wise</w:t>
      </w:r>
      <w:r w:rsidRPr="00581EDB">
        <w:rPr>
          <w:rFonts w:ascii="宋体" w:eastAsia="宋体" w:hAnsi="宋体" w:hint="eastAsia"/>
          <w:sz w:val="24"/>
          <w:szCs w:val="24"/>
        </w:rPr>
        <w:t>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9" w:name="_Toc10730002"/>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9"/>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w:t>
      </w:r>
      <w:r w:rsidR="00284E57">
        <w:rPr>
          <w:rFonts w:ascii="宋体" w:eastAsia="宋体" w:hAnsi="宋体" w:hint="eastAsia"/>
          <w:sz w:val="24"/>
          <w:szCs w:val="24"/>
        </w:rPr>
        <w:t>是相关技术介绍，</w:t>
      </w:r>
      <w:r w:rsidR="00BC50BC">
        <w:rPr>
          <w:rFonts w:ascii="宋体" w:eastAsia="宋体" w:hAnsi="宋体" w:hint="eastAsia"/>
          <w:sz w:val="24"/>
          <w:szCs w:val="24"/>
        </w:rPr>
        <w:t>主要说明</w:t>
      </w:r>
      <w:r w:rsidRPr="00BC3892">
        <w:rPr>
          <w:rFonts w:ascii="宋体" w:eastAsia="宋体" w:hAnsi="宋体" w:hint="eastAsia"/>
          <w:sz w:val="24"/>
          <w:szCs w:val="24"/>
        </w:rPr>
        <w:t>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84E57">
        <w:rPr>
          <w:rFonts w:ascii="宋体" w:eastAsia="宋体" w:hAnsi="宋体" w:hint="eastAsia"/>
          <w:sz w:val="24"/>
          <w:szCs w:val="24"/>
        </w:rPr>
        <w:t>是基于异质信息网络的推荐模型</w:t>
      </w:r>
      <w:r w:rsidR="00284E57" w:rsidRPr="00284E57">
        <w:rPr>
          <w:rFonts w:ascii="Times New Roman" w:eastAsia="宋体" w:hAnsi="Times New Roman" w:cs="Times New Roman"/>
          <w:sz w:val="24"/>
          <w:szCs w:val="24"/>
        </w:rPr>
        <w:t>ACFML</w:t>
      </w:r>
      <w:r w:rsidR="00284E57">
        <w:rPr>
          <w:rFonts w:ascii="宋体" w:eastAsia="宋体" w:hAnsi="宋体" w:hint="eastAsia"/>
          <w:sz w:val="24"/>
          <w:szCs w:val="24"/>
        </w:rPr>
        <w:t>详解，</w:t>
      </w:r>
      <w:r w:rsidR="00BC50BC">
        <w:rPr>
          <w:rFonts w:ascii="宋体" w:eastAsia="宋体" w:hAnsi="宋体" w:hint="eastAsia"/>
          <w:sz w:val="24"/>
          <w:szCs w:val="24"/>
        </w:rPr>
        <w:t>主要说明</w:t>
      </w:r>
      <w:r w:rsidR="002C139C">
        <w:rPr>
          <w:rFonts w:ascii="宋体" w:eastAsia="宋体" w:hAnsi="宋体" w:hint="eastAsia"/>
          <w:sz w:val="24"/>
          <w:szCs w:val="24"/>
        </w:rPr>
        <w:t>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w:t>
      </w:r>
      <w:r w:rsidRPr="00241363">
        <w:rPr>
          <w:rFonts w:ascii="Times New Roman" w:eastAsia="宋体" w:hAnsi="Times New Roman" w:cs="Times New Roman"/>
          <w:sz w:val="24"/>
          <w:szCs w:val="24"/>
        </w:rPr>
        <w:t>NeuACF</w:t>
      </w:r>
      <w:r w:rsidR="002C139C">
        <w:rPr>
          <w:rFonts w:ascii="宋体" w:eastAsia="宋体" w:hAnsi="宋体" w:hint="eastAsia"/>
          <w:sz w:val="24"/>
          <w:szCs w:val="24"/>
        </w:rPr>
        <w:t>的具体框架。其次，分析</w:t>
      </w:r>
      <w:r w:rsidR="002C139C" w:rsidRPr="00241363">
        <w:rPr>
          <w:rFonts w:ascii="Times New Roman" w:eastAsia="宋体" w:hAnsi="Times New Roman" w:cs="Times New Roman"/>
          <w:sz w:val="24"/>
          <w:szCs w:val="24"/>
        </w:rPr>
        <w:t>NeuACF</w:t>
      </w:r>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w:t>
      </w:r>
      <w:r w:rsidR="00803FF8">
        <w:rPr>
          <w:rFonts w:ascii="宋体" w:eastAsia="宋体" w:hAnsi="宋体" w:hint="eastAsia"/>
          <w:sz w:val="24"/>
          <w:szCs w:val="24"/>
        </w:rPr>
        <w:t>设计改进模型</w:t>
      </w:r>
      <w:r w:rsidR="00803FF8" w:rsidRPr="00241363">
        <w:rPr>
          <w:rFonts w:ascii="Times New Roman" w:eastAsia="宋体" w:hAnsi="Times New Roman" w:cs="Times New Roman"/>
          <w:kern w:val="0"/>
          <w:sz w:val="24"/>
          <w:szCs w:val="24"/>
        </w:rPr>
        <w:t>ACFML</w:t>
      </w:r>
      <w:r w:rsidRPr="00BC3892">
        <w:rPr>
          <w:rFonts w:ascii="宋体" w:eastAsia="宋体" w:hAnsi="宋体" w:hint="eastAsia"/>
          <w:sz w:val="24"/>
          <w:szCs w:val="24"/>
        </w:rPr>
        <w:t>，及其背后相应的理论原因。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w:t>
      </w:r>
      <w:r w:rsidR="00150C87">
        <w:rPr>
          <w:rFonts w:ascii="宋体" w:eastAsia="宋体" w:hAnsi="宋体" w:hint="eastAsia"/>
          <w:sz w:val="24"/>
          <w:szCs w:val="24"/>
        </w:rPr>
        <w:t>是实验，</w:t>
      </w:r>
      <w:r w:rsidR="00BC50BC">
        <w:rPr>
          <w:rFonts w:ascii="宋体" w:eastAsia="宋体" w:hAnsi="宋体" w:hint="eastAsia"/>
          <w:sz w:val="24"/>
          <w:szCs w:val="24"/>
        </w:rPr>
        <w:t>主要说明</w:t>
      </w:r>
      <w:r w:rsidRPr="00BC3892">
        <w:rPr>
          <w:rFonts w:ascii="宋体" w:eastAsia="宋体" w:hAnsi="宋体" w:hint="eastAsia"/>
          <w:sz w:val="24"/>
          <w:szCs w:val="24"/>
        </w:rPr>
        <w:t>在经典数据集</w:t>
      </w:r>
      <w:r w:rsidRPr="00241363">
        <w:rPr>
          <w:rFonts w:ascii="Times New Roman" w:eastAsia="宋体" w:hAnsi="Times New Roman" w:cs="Times New Roman"/>
          <w:sz w:val="24"/>
          <w:szCs w:val="24"/>
        </w:rPr>
        <w:t>Amazon</w:t>
      </w:r>
      <w:r w:rsidRPr="00BC3892">
        <w:rPr>
          <w:rFonts w:ascii="宋体" w:eastAsia="宋体" w:hAnsi="宋体" w:hint="eastAsia"/>
          <w:sz w:val="24"/>
          <w:szCs w:val="24"/>
        </w:rPr>
        <w:t>和</w:t>
      </w:r>
      <w:r w:rsidRPr="00241363">
        <w:rPr>
          <w:rFonts w:ascii="Times New Roman" w:eastAsia="宋体" w:hAnsi="Times New Roman" w:cs="Times New Roman"/>
          <w:sz w:val="24"/>
          <w:szCs w:val="24"/>
        </w:rPr>
        <w:t>MovieLens</w:t>
      </w:r>
      <w:r w:rsidRPr="00BC3892">
        <w:rPr>
          <w:rFonts w:ascii="宋体" w:eastAsia="宋体" w:hAnsi="宋体" w:hint="eastAsia"/>
          <w:sz w:val="24"/>
          <w:szCs w:val="24"/>
        </w:rPr>
        <w:t>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w:t>
      </w:r>
      <w:r w:rsidR="00150C87">
        <w:rPr>
          <w:rFonts w:ascii="宋体" w:eastAsia="宋体" w:hAnsi="宋体" w:hint="eastAsia"/>
          <w:sz w:val="24"/>
          <w:szCs w:val="24"/>
        </w:rPr>
        <w:t>是结束语</w:t>
      </w:r>
      <w:r w:rsidRPr="00BC3892">
        <w:rPr>
          <w:rFonts w:ascii="宋体" w:eastAsia="宋体" w:hAnsi="宋体" w:hint="eastAsia"/>
          <w:sz w:val="24"/>
          <w:szCs w:val="24"/>
        </w:rPr>
        <w:t>，作为最后一个章节，对本文进行回顾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0" w:name="_Toc10730003"/>
      <w:r>
        <w:rPr>
          <w:rFonts w:hint="eastAsia"/>
        </w:rPr>
        <w:lastRenderedPageBreak/>
        <w:t>第二章</w:t>
      </w:r>
      <w:r>
        <w:rPr>
          <w:rFonts w:hint="eastAsia"/>
        </w:rPr>
        <w:t xml:space="preserve"> </w:t>
      </w:r>
      <w:r w:rsidR="00167CE3">
        <w:t xml:space="preserve"> </w:t>
      </w:r>
      <w:r w:rsidR="0063694D">
        <w:rPr>
          <w:rFonts w:hint="eastAsia"/>
        </w:rPr>
        <w:t>相关技术介绍</w:t>
      </w:r>
      <w:bookmarkEnd w:id="10"/>
    </w:p>
    <w:p w:rsidR="000E4A72" w:rsidRPr="00B031F9" w:rsidRDefault="000E4A72" w:rsidP="000E4A72">
      <w:pPr>
        <w:pStyle w:val="2"/>
        <w:rPr>
          <w:rFonts w:ascii="黑体" w:hAnsi="黑体"/>
        </w:rPr>
      </w:pPr>
      <w:bookmarkStart w:id="11" w:name="_Toc10730004"/>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1"/>
    </w:p>
    <w:p w:rsidR="000E4A72" w:rsidRPr="00B031F9" w:rsidRDefault="000E4A72" w:rsidP="000E4A72">
      <w:pPr>
        <w:pStyle w:val="3"/>
        <w:ind w:firstLine="482"/>
        <w:rPr>
          <w:rFonts w:ascii="黑体" w:hAnsi="黑体"/>
        </w:rPr>
      </w:pPr>
      <w:bookmarkStart w:id="12" w:name="_Toc10730005"/>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2"/>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sidRPr="001A37E4">
        <w:rPr>
          <w:rFonts w:ascii="Times New Roman" w:eastAsia="宋体" w:hAnsi="Times New Roman" w:cs="Times New Roman"/>
          <w:b/>
          <w:kern w:val="0"/>
          <w:sz w:val="24"/>
          <w:szCs w:val="24"/>
        </w:rPr>
        <w:t>2</w:t>
      </w:r>
      <w:r w:rsidRPr="001A37E4">
        <w:rPr>
          <w:rFonts w:ascii="Times New Roman" w:eastAsia="宋体" w:hAnsi="Times New Roman" w:cs="Times New Roman"/>
          <w:b/>
          <w:kern w:val="0"/>
          <w:sz w:val="24"/>
          <w:szCs w:val="24"/>
        </w:rPr>
        <w:t>.1</w:t>
      </w:r>
      <w:r w:rsidR="00625923" w:rsidRPr="00625923">
        <w:rPr>
          <w:rFonts w:ascii="Times New Roman" w:eastAsia="宋体" w:hAnsi="Times New Roman" w:cs="Times New Roman"/>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625923">
        <w:rPr>
          <w:rFonts w:ascii="Times New Roman" w:eastAsia="宋体" w:hAnsi="Times New Roman" w:cs="Times New Roman"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25923">
        <w:rPr>
          <w:rFonts w:ascii="Cambria Math" w:eastAsia="宋体" w:hAnsi="Cambria Math" w:cs="Times New Roman"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1F64CF">
        <w:rPr>
          <w:rFonts w:ascii="Times New Roman" w:eastAsia="宋体" w:hAnsi="Times New Roman" w:cs="Times New Roman"/>
          <w:kern w:val="0"/>
          <w:sz w:val="24"/>
          <w:szCs w:val="24"/>
        </w:rPr>
        <w:t>/</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sidRPr="001F64CF">
        <w:rPr>
          <w:rFonts w:ascii="Times New Roman" w:eastAsia="宋体" w:hAnsi="Times New Roman" w:cs="Times New Roman"/>
          <w:b/>
          <w:kern w:val="0"/>
          <w:sz w:val="24"/>
          <w:szCs w:val="24"/>
        </w:rPr>
        <w:t>2</w:t>
      </w:r>
      <w:r w:rsidRPr="001F64CF">
        <w:rPr>
          <w:rFonts w:ascii="Times New Roman" w:eastAsia="宋体" w:hAnsi="Times New Roman" w:cs="Times New Roman"/>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1F64CF">
        <w:rPr>
          <w:rFonts w:ascii="Times New Roman" w:eastAsia="宋体" w:hAnsi="Times New Roman" w:cs="Times New Roman"/>
          <w:kern w:val="0"/>
          <w:sz w:val="24"/>
          <w:szCs w:val="24"/>
        </w:rPr>
        <w:t>/</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7BB6E58F" wp14:editId="32919E54">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1773CE44" wp14:editId="50BCC0B2">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1F64CF">
        <w:rPr>
          <w:rFonts w:ascii="Times New Roman" w:eastAsia="楷体" w:hAnsi="Times New Roman" w:cs="Times New Roman"/>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sidRPr="001F64CF">
        <w:rPr>
          <w:rFonts w:ascii="Times New Roman" w:eastAsia="宋体" w:hAnsi="Times New Roman" w:cs="Times New Roman"/>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w:t>
      </w:r>
      <w:r w:rsidRPr="001F64CF">
        <w:rPr>
          <w:rFonts w:ascii="Times New Roman" w:eastAsia="宋体" w:hAnsi="Times New Roman" w:cs="Times New Roman"/>
          <w:kern w:val="0"/>
          <w:sz w:val="24"/>
          <w:szCs w:val="24"/>
        </w:rPr>
        <w:t>DBLP</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w:t>
      </w:r>
      <w:proofErr w:type="gramStart"/>
      <w:r w:rsidRPr="00F40504">
        <w:rPr>
          <w:rFonts w:ascii="宋体" w:eastAsia="宋体" w:hAnsi="宋体" w:cs="瀹嬩綋" w:hint="eastAsia"/>
          <w:kern w:val="0"/>
          <w:sz w:val="24"/>
          <w:szCs w:val="24"/>
        </w:rPr>
        <w:t>即</w:t>
      </w:r>
      <w:r w:rsidR="001374A3" w:rsidRPr="00F40504">
        <w:rPr>
          <w:rFonts w:ascii="宋体" w:eastAsia="宋体" w:hAnsi="宋体" w:cs="瀹嬩綋" w:hint="eastAsia"/>
          <w:kern w:val="0"/>
          <w:sz w:val="24"/>
          <w:szCs w:val="24"/>
        </w:rPr>
        <w:t>模式</w:t>
      </w:r>
      <w:proofErr w:type="gramEnd"/>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w:t>
      </w:r>
      <w:proofErr w:type="gramStart"/>
      <w:r w:rsidRPr="00F40504">
        <w:rPr>
          <w:rFonts w:ascii="宋体" w:eastAsia="宋体" w:hAnsi="宋体" w:cs="瀹嬩綋" w:hint="eastAsia"/>
          <w:kern w:val="0"/>
          <w:sz w:val="24"/>
          <w:szCs w:val="24"/>
        </w:rPr>
        <w:t>网络元</w:t>
      </w:r>
      <w:proofErr w:type="gramEnd"/>
      <w:r w:rsidRPr="00F40504">
        <w:rPr>
          <w:rFonts w:ascii="宋体" w:eastAsia="宋体" w:hAnsi="宋体" w:cs="瀹嬩綋" w:hint="eastAsia"/>
          <w:kern w:val="0"/>
          <w:sz w:val="24"/>
          <w:szCs w:val="24"/>
        </w:rPr>
        <w:t>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325783">
        <w:rPr>
          <w:rFonts w:ascii="Times New Roman" w:eastAsia="宋体" w:hAnsi="Times New Roman" w:cs="Times New Roman"/>
          <w:b/>
          <w:kern w:val="0"/>
          <w:sz w:val="24"/>
          <w:szCs w:val="24"/>
        </w:rPr>
        <w:t>2</w:t>
      </w:r>
      <w:r w:rsidRPr="00325783">
        <w:rPr>
          <w:rFonts w:ascii="Times New Roman" w:eastAsia="宋体" w:hAnsi="Times New Roman" w:cs="Times New Roman"/>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w:t>
      </w:r>
      <w:proofErr w:type="gramStart"/>
      <w:r w:rsidRPr="00F40504">
        <w:rPr>
          <w:rFonts w:ascii="宋体" w:eastAsia="宋体" w:hAnsi="宋体" w:cs="瀹嬩綋" w:hint="eastAsia"/>
          <w:kern w:val="0"/>
          <w:sz w:val="24"/>
          <w:szCs w:val="24"/>
        </w:rPr>
        <w:t>逆关系</w:t>
      </w:r>
      <w:proofErr w:type="gramEnd"/>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proofErr w:type="gramStart"/>
      <w:r w:rsidRPr="00F40504">
        <w:rPr>
          <w:rFonts w:ascii="宋体" w:eastAsia="宋体" w:hAnsi="宋体" w:cs="瀹嬩綋"/>
          <w:kern w:val="0"/>
          <w:sz w:val="24"/>
          <w:szCs w:val="24"/>
        </w:rPr>
        <w:t>且图</w:t>
      </w:r>
      <w:proofErr w:type="gramEnd"/>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3" w:name="_Toc10730006"/>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3"/>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w:t>
      </w:r>
      <w:proofErr w:type="gramStart"/>
      <w:r w:rsidRPr="00F03B09">
        <w:rPr>
          <w:rFonts w:ascii="宋体" w:eastAsia="宋体" w:hAnsi="宋体" w:cs="瀹嬩綋"/>
          <w:kern w:val="0"/>
          <w:sz w:val="24"/>
          <w:szCs w:val="24"/>
        </w:rPr>
        <w:t>两对象</w:t>
      </w:r>
      <w:proofErr w:type="gramEnd"/>
      <w:r w:rsidRPr="00F03B09">
        <w:rPr>
          <w:rFonts w:ascii="宋体" w:eastAsia="宋体" w:hAnsi="宋体" w:cs="瀹嬩綋"/>
          <w:kern w:val="0"/>
          <w:sz w:val="24"/>
          <w:szCs w:val="24"/>
        </w:rPr>
        <w:t>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325783">
        <w:rPr>
          <w:rFonts w:ascii="Times New Roman" w:eastAsia="宋体" w:hAnsi="Times New Roman" w:cs="Times New Roman"/>
          <w:b/>
          <w:kern w:val="0"/>
          <w:sz w:val="24"/>
          <w:szCs w:val="24"/>
        </w:rPr>
        <w:t>2</w:t>
      </w:r>
      <w:r w:rsidRPr="00325783">
        <w:rPr>
          <w:rFonts w:ascii="Times New Roman" w:eastAsia="宋体" w:hAnsi="Times New Roman" w:cs="Times New Roman"/>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Times New Roman" w:eastAsia="宋体" w:hAnsi="Times New Roman" w:cs="Times New Roman"/>
                <w:kern w:val="0"/>
                <w:sz w:val="24"/>
                <w:szCs w:val="24"/>
              </w:rPr>
              <m:t>A</m:t>
            </m:r>
            <m:r>
              <m:rPr>
                <m:sty m:val="p"/>
              </m:rPr>
              <w:rPr>
                <w:rFonts w:ascii="Cambria Math" w:eastAsia="宋体" w:hAnsi="Cambria Math" w:cs="瀹嬩綋"/>
                <w:kern w:val="0"/>
                <w:sz w:val="24"/>
                <w:szCs w:val="24"/>
              </w:rPr>
              <m:t>,</m:t>
            </m:r>
            <m:r>
              <m:rPr>
                <m:nor/>
              </m:rPr>
              <w:rPr>
                <w:rFonts w:ascii="Times New Roman" w:eastAsia="宋体" w:hAnsi="Times New Roman" w:cs="Times New Roman"/>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w:t>
      </w:r>
      <w:proofErr w:type="gramStart"/>
      <w:r w:rsidRPr="00F03B09">
        <w:rPr>
          <w:rFonts w:ascii="宋体" w:eastAsia="宋体" w:hAnsi="宋体" w:cs="瀹嬩綋" w:hint="eastAsia"/>
          <w:kern w:val="0"/>
          <w:sz w:val="24"/>
          <w:szCs w:val="24"/>
        </w:rPr>
        <w:t>则记</w:t>
      </w:r>
      <w:proofErr w:type="gramEnd"/>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74395D21" wp14:editId="57B6AD7A">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proofErr w:type="gramStart"/>
      <w:r w:rsidR="00185732" w:rsidRPr="0000003F">
        <w:rPr>
          <w:rFonts w:ascii="楷体" w:eastAsia="楷体" w:hAnsi="楷体" w:cs="瀹嬩綋"/>
          <w:kern w:val="0"/>
        </w:rPr>
        <w:t xml:space="preserve">   </w:t>
      </w:r>
      <w:r w:rsidRPr="0000003F">
        <w:rPr>
          <w:rFonts w:ascii="楷体" w:eastAsia="楷体" w:hAnsi="楷体" w:cs="瀹嬩綋"/>
          <w:kern w:val="0"/>
        </w:rPr>
        <w:t>(</w:t>
      </w:r>
      <w:proofErr w:type="gramEnd"/>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325783">
        <w:rPr>
          <w:rFonts w:ascii="Times New Roman" w:eastAsia="楷体" w:hAnsi="Times New Roman" w:cs="Times New Roman"/>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p>
    <w:p w:rsidR="00A26B18" w:rsidRPr="0000003F" w:rsidRDefault="00A26B18"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hint="eastAsia"/>
          <w:kern w:val="0"/>
        </w:rPr>
        <w:t>表</w:t>
      </w:r>
      <w:r w:rsidRPr="00325783">
        <w:rPr>
          <w:rFonts w:ascii="Times New Roman" w:eastAsia="楷体" w:hAnsi="Times New Roman" w:cs="Times New Roman"/>
          <w:kern w:val="0"/>
        </w:rPr>
        <w:t>2-1</w:t>
      </w:r>
      <w:r w:rsidRPr="0000003F">
        <w:rPr>
          <w:rFonts w:ascii="楷体" w:eastAsia="楷体" w:hAnsi="楷体" w:cs="瀹嬩綋"/>
          <w:kern w:val="0"/>
        </w:rPr>
        <w:t xml:space="preserve">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孙-NetClus-韩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-PathSim-VLDB-PathSim-</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w:t>
            </w:r>
            <w:r w:rsidR="000144C4">
              <w:rPr>
                <w:rFonts w:ascii="宋体" w:eastAsia="宋体" w:hAnsi="宋体" w:cs="瀹嬩綋"/>
                <w:kern w:val="0"/>
                <w:sz w:val="24"/>
                <w:szCs w:val="24"/>
              </w:rPr>
              <w:t>-</w:t>
            </w:r>
            <w:r w:rsidRPr="00F03B09">
              <w:rPr>
                <w:rFonts w:ascii="宋体" w:eastAsia="宋体" w:hAnsi="宋体" w:cs="瀹嬩綋"/>
                <w:kern w:val="0"/>
                <w:sz w:val="24"/>
                <w:szCs w:val="24"/>
              </w:rPr>
              <w:t>GenClus</w:t>
            </w:r>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-NetClus-KDD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-PathSim-VLDB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842E69" w:rsidRDefault="005C3CBA" w:rsidP="00A26B18">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lastRenderedPageBreak/>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4" w:name="_Toc10730007"/>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4"/>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w:t>
      </w:r>
      <w:r w:rsidR="00731766" w:rsidRPr="001F1FFA">
        <w:rPr>
          <w:rFonts w:ascii="Times New Roman" w:hAnsi="Times New Roman" w:cs="Times New Roman"/>
          <w:sz w:val="24"/>
          <w:szCs w:val="24"/>
        </w:rPr>
        <w:t>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w:t>
      </w:r>
      <w:r w:rsidR="00731766" w:rsidRPr="001F1FFA">
        <w:rPr>
          <w:rFonts w:ascii="Times New Roman" w:hAnsi="Times New Roman" w:cs="Times New Roman"/>
          <w:sz w:val="24"/>
          <w:szCs w:val="24"/>
        </w:rPr>
        <w:t>Seq2Seq</w:t>
      </w:r>
      <w:r w:rsidR="00731766" w:rsidRPr="000970EB">
        <w:rPr>
          <w:rFonts w:asciiTheme="minorEastAsia" w:hAnsiTheme="minorEastAsia" w:hint="eastAsia"/>
          <w:sz w:val="24"/>
          <w:szCs w:val="24"/>
        </w:rPr>
        <w:t>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sidRPr="001F1FFA">
        <w:rPr>
          <w:rFonts w:ascii="Times New Roman" w:hAnsi="Times New Roman" w:cs="Times New Roman"/>
          <w:sz w:val="24"/>
          <w:szCs w:val="24"/>
        </w:rPr>
        <w:t>Recurrent Neural Network</w:t>
      </w:r>
      <w:r w:rsidR="002E0122">
        <w:rPr>
          <w:rFonts w:asciiTheme="minorEastAsia" w:hAnsiTheme="minorEastAsia"/>
          <w:sz w:val="24"/>
          <w:szCs w:val="24"/>
        </w:rPr>
        <w:t>,</w:t>
      </w:r>
      <w:r w:rsidR="002E0122" w:rsidRPr="001F1FFA">
        <w:rPr>
          <w:rFonts w:ascii="Times New Roman" w:hAnsi="Times New Roman" w:cs="Times New Roman"/>
          <w:sz w:val="24"/>
          <w:szCs w:val="24"/>
        </w:rPr>
        <w:t>RNN</w:t>
      </w:r>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w:t>
      </w:r>
      <w:r w:rsidR="00F905B1" w:rsidRPr="001F1FFA">
        <w:rPr>
          <w:rFonts w:ascii="Times New Roman" w:hAnsi="Times New Roman" w:cs="Times New Roman"/>
          <w:sz w:val="24"/>
          <w:szCs w:val="24"/>
        </w:rPr>
        <w:t>encoder-decoder</w:t>
      </w:r>
      <w:r w:rsidR="00F905B1" w:rsidRPr="000970EB">
        <w:rPr>
          <w:rFonts w:asciiTheme="minorEastAsia" w:hAnsiTheme="minorEastAsia" w:hint="eastAsia"/>
          <w:sz w:val="24"/>
          <w:szCs w:val="24"/>
        </w:rPr>
        <w:t>结构，即</w:t>
      </w:r>
      <w:r w:rsidR="00F905B1"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读取输入句子，将其转换为定长向量，然后</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再将这个向量翻译成目标语言的对应文字。通常</w:t>
      </w:r>
      <w:r w:rsidR="00F905B1"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及</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均采用</w:t>
      </w:r>
      <w:r w:rsidRPr="001F1FFA">
        <w:rPr>
          <w:rFonts w:ascii="Times New Roman" w:hAnsi="Times New Roman" w:cs="Times New Roman"/>
          <w:sz w:val="24"/>
          <w:szCs w:val="24"/>
        </w:rPr>
        <w:t>RNN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1F1FFA">
        <w:rPr>
          <w:rFonts w:ascii="Times New Roman" w:hAnsi="Times New Roman" w:cs="Times New Roman"/>
          <w:sz w:val="24"/>
          <w:szCs w:val="24"/>
        </w:rPr>
        <w:t>Long Short-Term Memory</w:t>
      </w:r>
      <w:r>
        <w:rPr>
          <w:rFonts w:asciiTheme="minorEastAsia" w:hAnsiTheme="minorEastAsia" w:hint="eastAsia"/>
          <w:sz w:val="24"/>
          <w:szCs w:val="24"/>
        </w:rPr>
        <w:t>，</w:t>
      </w:r>
      <w:r w:rsidR="00F905B1" w:rsidRPr="001F1FFA">
        <w:rPr>
          <w:rFonts w:ascii="Times New Roman" w:hAnsi="Times New Roman" w:cs="Times New Roman"/>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1F1FFA">
        <w:rPr>
          <w:rFonts w:ascii="Times New Roman" w:hAnsi="Times New Roman" w:cs="Times New Roman"/>
          <w:sz w:val="24"/>
          <w:szCs w:val="24"/>
        </w:rPr>
        <w:t>Gated Recurrent Unit</w:t>
      </w:r>
      <w:r>
        <w:rPr>
          <w:rFonts w:asciiTheme="minorEastAsia" w:hAnsiTheme="minorEastAsia" w:hint="eastAsia"/>
          <w:sz w:val="24"/>
          <w:szCs w:val="24"/>
        </w:rPr>
        <w:t>，</w:t>
      </w:r>
      <w:r w:rsidR="00F905B1" w:rsidRPr="001F1FFA">
        <w:rPr>
          <w:rFonts w:ascii="Times New Roman" w:hAnsi="Times New Roman" w:cs="Times New Roman"/>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sidRPr="001F1FFA">
        <w:rPr>
          <w:rFonts w:ascii="Times New Roman" w:hAnsi="Times New Roman" w:cs="Times New Roman"/>
          <w:sz w:val="24"/>
          <w:szCs w:val="24"/>
        </w:rPr>
        <w:t>2-3</w:t>
      </w:r>
      <w:r w:rsidR="00F905B1" w:rsidRPr="000970EB">
        <w:rPr>
          <w:rFonts w:asciiTheme="minorEastAsia" w:hAnsiTheme="minorEastAsia" w:hint="eastAsia"/>
          <w:sz w:val="24"/>
          <w:szCs w:val="24"/>
        </w:rPr>
        <w:t>所示，利用</w:t>
      </w:r>
      <w:r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将输入语句编码为最后一层中的隐向量，并将其作为</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162A1024" wp14:editId="66BA015A">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sidRPr="001F1FFA">
        <w:rPr>
          <w:rFonts w:ascii="Times New Roman" w:eastAsia="楷体" w:hAnsi="Times New Roman" w:cs="Times New Roman"/>
        </w:rPr>
        <w:t>2-3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D77899">
        <w:rPr>
          <w:rFonts w:ascii="Times New Roman" w:hAnsi="Times New Roman" w:cs="Times New Roman"/>
          <w:sz w:val="24"/>
          <w:szCs w:val="24"/>
        </w:rPr>
        <w:t>RNN</w:t>
      </w:r>
      <w:r>
        <w:rPr>
          <w:rFonts w:asciiTheme="minorEastAsia" w:hAnsiTheme="minorEastAsia" w:hint="eastAsia"/>
          <w:sz w:val="24"/>
          <w:szCs w:val="24"/>
        </w:rPr>
        <w:t>机制中存在长程梯</w:t>
      </w:r>
      <w:r>
        <w:rPr>
          <w:rFonts w:asciiTheme="minorEastAsia" w:hAnsiTheme="minorEastAsia" w:hint="eastAsia"/>
          <w:sz w:val="24"/>
          <w:szCs w:val="24"/>
        </w:rPr>
        <w:lastRenderedPageBreak/>
        <w:t>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proofErr w:type="gramStart"/>
      <w:r w:rsidR="00924178">
        <w:rPr>
          <w:rFonts w:asciiTheme="minorEastAsia" w:hAnsiTheme="minorEastAsia" w:hint="eastAsia"/>
          <w:sz w:val="24"/>
          <w:szCs w:val="24"/>
        </w:rPr>
        <w:t>解决</w:t>
      </w:r>
      <w:r w:rsidR="00AD0602" w:rsidRPr="000970EB">
        <w:rPr>
          <w:rFonts w:asciiTheme="minorEastAsia" w:hAnsiTheme="minorEastAsia" w:hint="eastAsia"/>
          <w:sz w:val="24"/>
          <w:szCs w:val="24"/>
        </w:rPr>
        <w:t>长</w:t>
      </w:r>
      <w:proofErr w:type="gramEnd"/>
      <w:r w:rsidR="00AD0602" w:rsidRPr="000970EB">
        <w:rPr>
          <w:rFonts w:asciiTheme="minorEastAsia" w:hAnsiTheme="minorEastAsia" w:hint="eastAsia"/>
          <w:sz w:val="24"/>
          <w:szCs w:val="24"/>
        </w:rPr>
        <w:t>序列到定长向量转化</w:t>
      </w:r>
      <w:r w:rsidR="00924178">
        <w:rPr>
          <w:rFonts w:asciiTheme="minorEastAsia" w:hAnsiTheme="minorEastAsia" w:hint="eastAsia"/>
          <w:sz w:val="24"/>
          <w:szCs w:val="24"/>
        </w:rPr>
        <w:t>过程中</w:t>
      </w:r>
      <w:r w:rsidR="00AD0602" w:rsidRPr="000970EB">
        <w:rPr>
          <w:rFonts w:asciiTheme="minorEastAsia" w:hAnsiTheme="minorEastAsia" w:hint="eastAsia"/>
          <w:sz w:val="24"/>
          <w:szCs w:val="24"/>
        </w:rPr>
        <w:t>造成</w:t>
      </w:r>
      <w:r w:rsidR="00924178">
        <w:rPr>
          <w:rFonts w:asciiTheme="minorEastAsia" w:hAnsiTheme="minorEastAsia" w:hint="eastAsia"/>
          <w:sz w:val="24"/>
          <w:szCs w:val="24"/>
        </w:rPr>
        <w:t>部分</w:t>
      </w:r>
      <w:r>
        <w:rPr>
          <w:rFonts w:asciiTheme="minorEastAsia" w:hAnsiTheme="minorEastAsia" w:hint="eastAsia"/>
          <w:sz w:val="24"/>
          <w:szCs w:val="24"/>
        </w:rPr>
        <w:t>信息损失</w:t>
      </w:r>
      <w:r w:rsidR="00924178">
        <w:rPr>
          <w:rFonts w:asciiTheme="minorEastAsia" w:hAnsiTheme="minorEastAsia" w:hint="eastAsia"/>
          <w:sz w:val="24"/>
          <w:szCs w:val="24"/>
        </w:rPr>
        <w:t>的</w:t>
      </w:r>
      <w:r>
        <w:rPr>
          <w:rFonts w:asciiTheme="minorEastAsia" w:hAnsiTheme="minorEastAsia" w:hint="eastAsia"/>
          <w:sz w:val="24"/>
          <w:szCs w:val="24"/>
        </w:rPr>
        <w:t>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w:t>
      </w:r>
      <w:r w:rsidR="00924178">
        <w:rPr>
          <w:rFonts w:asciiTheme="minorEastAsia" w:hAnsiTheme="minorEastAsia" w:hint="eastAsia"/>
          <w:sz w:val="24"/>
          <w:szCs w:val="24"/>
        </w:rPr>
        <w:t>会</w:t>
      </w:r>
      <w:proofErr w:type="gramStart"/>
      <w:r w:rsidR="00924178">
        <w:rPr>
          <w:rFonts w:asciiTheme="minorEastAsia" w:hAnsiTheme="minorEastAsia" w:hint="eastAsia"/>
          <w:sz w:val="24"/>
          <w:szCs w:val="24"/>
        </w:rPr>
        <w:t>聚焦于</w:t>
      </w:r>
      <w:r>
        <w:rPr>
          <w:rFonts w:asciiTheme="minorEastAsia" w:hAnsiTheme="minorEastAsia" w:hint="eastAsia"/>
          <w:sz w:val="24"/>
          <w:szCs w:val="24"/>
        </w:rPr>
        <w:t>源语句</w:t>
      </w:r>
      <w:proofErr w:type="gramEnd"/>
      <w:r>
        <w:rPr>
          <w:rFonts w:asciiTheme="minorEastAsia" w:hAnsiTheme="minorEastAsia" w:hint="eastAsia"/>
          <w:sz w:val="24"/>
          <w:szCs w:val="24"/>
        </w:rPr>
        <w:t>中相对应的几个词语</w:t>
      </w:r>
      <w:r w:rsidR="00924178">
        <w:rPr>
          <w:rFonts w:asciiTheme="minorEastAsia" w:hAnsiTheme="minorEastAsia" w:hint="eastAsia"/>
          <w:sz w:val="24"/>
          <w:szCs w:val="24"/>
        </w:rPr>
        <w:t>来</w:t>
      </w:r>
      <w:r w:rsidR="00924178" w:rsidRPr="000970EB">
        <w:rPr>
          <w:rFonts w:asciiTheme="minorEastAsia" w:hAnsiTheme="minorEastAsia" w:hint="eastAsia"/>
          <w:sz w:val="24"/>
          <w:szCs w:val="24"/>
        </w:rPr>
        <w:t>翻译</w:t>
      </w:r>
      <w:r w:rsidR="00924178">
        <w:rPr>
          <w:rFonts w:asciiTheme="minorEastAsia" w:hAnsiTheme="minorEastAsia" w:hint="eastAsia"/>
          <w:sz w:val="24"/>
          <w:szCs w:val="24"/>
        </w:rPr>
        <w:t>当前</w:t>
      </w:r>
      <w:r w:rsidR="003170CF">
        <w:rPr>
          <w:rFonts w:asciiTheme="minorEastAsia" w:hAnsiTheme="minorEastAsia" w:hint="eastAsia"/>
          <w:sz w:val="24"/>
          <w:szCs w:val="24"/>
        </w:rPr>
        <w:t>的</w:t>
      </w:r>
      <w:r w:rsidR="00924178">
        <w:rPr>
          <w:rFonts w:asciiTheme="minorEastAsia" w:hAnsiTheme="minorEastAsia" w:hint="eastAsia"/>
          <w:sz w:val="24"/>
          <w:szCs w:val="24"/>
        </w:rPr>
        <w:t>词语</w:t>
      </w:r>
      <w:r>
        <w:rPr>
          <w:rFonts w:asciiTheme="minorEastAsia" w:hAnsiTheme="minorEastAsia" w:hint="eastAsia"/>
          <w:sz w:val="24"/>
          <w:szCs w:val="24"/>
        </w:rPr>
        <w:t>，并结合之前的已翻译部分得出后续翻译。如</w:t>
      </w:r>
      <w:r w:rsidR="00AD0602" w:rsidRPr="000970EB">
        <w:rPr>
          <w:rFonts w:asciiTheme="minorEastAsia" w:hAnsiTheme="minorEastAsia" w:hint="eastAsia"/>
          <w:sz w:val="24"/>
          <w:szCs w:val="24"/>
        </w:rPr>
        <w:t>图</w:t>
      </w:r>
      <w:r w:rsidRPr="00D77899">
        <w:rPr>
          <w:rFonts w:ascii="Times New Roman" w:hAnsi="Times New Roman" w:cs="Times New Roman"/>
          <w:sz w:val="24"/>
          <w:szCs w:val="24"/>
        </w:rPr>
        <w:t>2-4</w:t>
      </w:r>
      <w:r w:rsidR="00AD0602" w:rsidRPr="000970EB">
        <w:rPr>
          <w:rFonts w:asciiTheme="minorEastAsia" w:hAnsiTheme="minorEastAsia" w:hint="eastAsia"/>
          <w:sz w:val="24"/>
          <w:szCs w:val="24"/>
        </w:rPr>
        <w:t>所示，当翻译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w:t>
      </w:r>
      <w:r w:rsidR="00AD0602" w:rsidRPr="00D77899">
        <w:rPr>
          <w:rFonts w:ascii="Times New Roman" w:hAnsi="Times New Roman" w:cs="Times New Roman"/>
          <w:sz w:val="24"/>
          <w:szCs w:val="24"/>
        </w:rPr>
        <w:t>knowledge</w:t>
      </w:r>
      <w:r>
        <w:rPr>
          <w:rFonts w:asciiTheme="minorEastAsia" w:hAnsiTheme="minorEastAsia" w:hint="eastAsia"/>
          <w:sz w:val="24"/>
          <w:szCs w:val="24"/>
        </w:rPr>
        <w:t>”时，只需将注意力放在源</w:t>
      </w:r>
      <w:r w:rsidR="003170CF">
        <w:rPr>
          <w:rFonts w:asciiTheme="minorEastAsia" w:hAnsiTheme="minorEastAsia" w:hint="eastAsia"/>
          <w:sz w:val="24"/>
          <w:szCs w:val="24"/>
        </w:rPr>
        <w:t>中文</w:t>
      </w:r>
      <w:r>
        <w:rPr>
          <w:rFonts w:asciiTheme="minorEastAsia" w:hAnsiTheme="minorEastAsia" w:hint="eastAsia"/>
          <w:sz w:val="24"/>
          <w:szCs w:val="24"/>
        </w:rPr>
        <w:t>语句</w:t>
      </w:r>
      <w:r w:rsidR="00AD0602" w:rsidRPr="000970EB">
        <w:rPr>
          <w:rFonts w:asciiTheme="minorEastAsia" w:hAnsiTheme="minorEastAsia" w:hint="eastAsia"/>
          <w:sz w:val="24"/>
          <w:szCs w:val="24"/>
        </w:rPr>
        <w:t>中“知识”的部分，当翻译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w:t>
      </w:r>
      <w:r w:rsidR="00AD0602" w:rsidRPr="00D77899">
        <w:rPr>
          <w:rFonts w:ascii="Times New Roman" w:hAnsi="Times New Roman" w:cs="Times New Roman"/>
          <w:sz w:val="24"/>
          <w:szCs w:val="24"/>
        </w:rPr>
        <w:t>power</w:t>
      </w:r>
      <w:r w:rsidR="00AD0602" w:rsidRPr="000970EB">
        <w:rPr>
          <w:rFonts w:asciiTheme="minorEastAsia" w:hAnsiTheme="minorEastAsia" w:hint="eastAsia"/>
          <w:sz w:val="24"/>
          <w:szCs w:val="24"/>
        </w:rPr>
        <w:t>”时，只需将注意力集中在</w:t>
      </w:r>
      <w:r w:rsidR="003170CF">
        <w:rPr>
          <w:rFonts w:asciiTheme="minorEastAsia" w:hAnsiTheme="minorEastAsia" w:hint="eastAsia"/>
          <w:sz w:val="24"/>
          <w:szCs w:val="24"/>
        </w:rPr>
        <w:t>中文</w:t>
      </w:r>
      <w:r w:rsidR="00AD0602" w:rsidRPr="000970EB">
        <w:rPr>
          <w:rFonts w:asciiTheme="minorEastAsia" w:hAnsiTheme="minorEastAsia" w:hint="eastAsia"/>
          <w:sz w:val="24"/>
          <w:szCs w:val="24"/>
        </w:rPr>
        <w:t>“力量”部分。这样，当</w:t>
      </w:r>
      <w:r w:rsidR="00AD0602" w:rsidRPr="00D77899">
        <w:rPr>
          <w:rFonts w:ascii="Times New Roman" w:hAnsi="Times New Roman" w:cs="Times New Roman"/>
          <w:sz w:val="24"/>
          <w:szCs w:val="24"/>
        </w:rPr>
        <w:t>decoder</w:t>
      </w:r>
      <w:r w:rsidR="003170CF">
        <w:rPr>
          <w:rFonts w:asciiTheme="minorEastAsia" w:hAnsiTheme="minorEastAsia" w:hint="eastAsia"/>
          <w:sz w:val="24"/>
          <w:szCs w:val="24"/>
        </w:rPr>
        <w:t>预测目标语句</w:t>
      </w:r>
      <w:r>
        <w:rPr>
          <w:rFonts w:asciiTheme="minorEastAsia" w:hAnsiTheme="minorEastAsia" w:hint="eastAsia"/>
          <w:sz w:val="24"/>
          <w:szCs w:val="24"/>
        </w:rPr>
        <w:t>时</w:t>
      </w:r>
      <w:r w:rsidR="00AD0602" w:rsidRPr="000970EB">
        <w:rPr>
          <w:rFonts w:asciiTheme="minorEastAsia" w:hAnsiTheme="minorEastAsia" w:hint="eastAsia"/>
          <w:sz w:val="24"/>
          <w:szCs w:val="24"/>
        </w:rPr>
        <w:t>，就可以考虑到</w:t>
      </w:r>
      <w:r w:rsidR="00AD0602" w:rsidRPr="00D77899">
        <w:rPr>
          <w:rFonts w:ascii="Times New Roman" w:hAnsi="Times New Roman" w:cs="Times New Roman"/>
          <w:sz w:val="24"/>
          <w:szCs w:val="24"/>
        </w:rPr>
        <w:t>encoder</w:t>
      </w:r>
      <w:r w:rsidR="003170CF">
        <w:rPr>
          <w:rFonts w:asciiTheme="minorEastAsia" w:hAnsiTheme="minorEastAsia" w:hint="eastAsia"/>
          <w:sz w:val="24"/>
          <w:szCs w:val="24"/>
        </w:rPr>
        <w:t>的所有信息，而不仅局限于原</w:t>
      </w:r>
      <w:r w:rsidR="00AD0602" w:rsidRPr="000970EB">
        <w:rPr>
          <w:rFonts w:asciiTheme="minorEastAsia" w:hAnsiTheme="minorEastAsia" w:hint="eastAsia"/>
          <w:sz w:val="24"/>
          <w:szCs w:val="24"/>
        </w:rPr>
        <w:t>模型中</w:t>
      </w:r>
      <w:r w:rsidR="003170CF">
        <w:rPr>
          <w:rFonts w:asciiTheme="minorEastAsia" w:hAnsiTheme="minorEastAsia" w:hint="eastAsia"/>
          <w:sz w:val="24"/>
          <w:szCs w:val="24"/>
        </w:rPr>
        <w:t>最顶层的定长</w:t>
      </w:r>
      <w:proofErr w:type="gramStart"/>
      <w:r w:rsidR="003170CF">
        <w:rPr>
          <w:rFonts w:asciiTheme="minorEastAsia" w:hAnsiTheme="minorEastAsia" w:hint="eastAsia"/>
          <w:sz w:val="24"/>
          <w:szCs w:val="24"/>
        </w:rPr>
        <w:t>隐</w:t>
      </w:r>
      <w:proofErr w:type="gramEnd"/>
      <w:r w:rsidR="00AD0602" w:rsidRPr="000970EB">
        <w:rPr>
          <w:rFonts w:asciiTheme="minorEastAsia" w:hAnsiTheme="minorEastAsia" w:hint="eastAsia"/>
          <w:sz w:val="24"/>
          <w:szCs w:val="24"/>
        </w:rPr>
        <w:t>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08D2D674" wp14:editId="1B79E42E">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2E33697E" wp14:editId="0562C3C5">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w:t>
      </w:r>
      <w:r w:rsidRPr="00380901">
        <w:rPr>
          <w:rFonts w:ascii="Times New Roman" w:hAnsi="Times New Roman" w:cs="Times New Roman"/>
          <w:sz w:val="24"/>
          <w:szCs w:val="24"/>
        </w:rPr>
        <w:t>RNN</w:t>
      </w:r>
      <w:r w:rsidRPr="000970EB">
        <w:rPr>
          <w:rFonts w:asciiTheme="minorEastAsia" w:hAnsiTheme="minorEastAsia" w:hint="eastAsia"/>
          <w:sz w:val="24"/>
          <w:szCs w:val="24"/>
        </w:rPr>
        <w:t>结构得到</w:t>
      </w:r>
      <w:r w:rsidRPr="00380901">
        <w:rPr>
          <w:rFonts w:ascii="Times New Roman" w:hAnsi="Times New Roman" w:cs="Times New Roman"/>
          <w:sz w:val="24"/>
          <w:szCs w:val="24"/>
        </w:rPr>
        <w:t>encoder</w:t>
      </w:r>
      <w:r w:rsidRPr="000970EB">
        <w:rPr>
          <w:rFonts w:asciiTheme="minorEastAsia" w:hAnsiTheme="minorEastAsia" w:hint="eastAsia"/>
          <w:sz w:val="24"/>
          <w:szCs w:val="24"/>
        </w:rPr>
        <w:t>的</w:t>
      </w:r>
      <w:proofErr w:type="gramStart"/>
      <w:r w:rsidRPr="000970EB">
        <w:rPr>
          <w:rFonts w:asciiTheme="minorEastAsia" w:hAnsiTheme="minorEastAsia" w:hint="eastAsia"/>
          <w:sz w:val="24"/>
          <w:szCs w:val="24"/>
        </w:rPr>
        <w:t>隐状态</w:t>
      </w:r>
      <w:proofErr w:type="gramEnd"/>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w:t>
      </w:r>
      <w:r w:rsidRPr="00380901">
        <w:rPr>
          <w:rFonts w:ascii="Times New Roman" w:hAnsi="Times New Roman" w:cs="Times New Roman"/>
          <w:sz w:val="24"/>
          <w:szCs w:val="24"/>
        </w:rPr>
        <w:t>decoder</w:t>
      </w:r>
      <w:r w:rsidRPr="000970EB">
        <w:rPr>
          <w:rFonts w:asciiTheme="minorEastAsia" w:hAnsiTheme="minorEastAsia" w:hint="eastAsia"/>
          <w:sz w:val="24"/>
          <w:szCs w:val="24"/>
        </w:rPr>
        <w:t>的</w:t>
      </w:r>
      <w:proofErr w:type="gramStart"/>
      <w:r w:rsidRPr="000970EB">
        <w:rPr>
          <w:rFonts w:asciiTheme="minorEastAsia" w:hAnsiTheme="minorEastAsia" w:hint="eastAsia"/>
          <w:sz w:val="24"/>
          <w:szCs w:val="24"/>
        </w:rPr>
        <w:t>隐状态</w:t>
      </w:r>
      <w:proofErr w:type="gramEnd"/>
      <w:r w:rsidRPr="000970EB">
        <w:rPr>
          <w:rFonts w:asciiTheme="minorEastAsia" w:hAnsiTheme="minorEastAsia" w:hint="eastAsia"/>
          <w:sz w:val="24"/>
          <w:szCs w:val="24"/>
        </w:rPr>
        <w:t>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A7656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w:t>
      </w:r>
      <w:proofErr w:type="gramStart"/>
      <w:r w:rsidRPr="000970EB">
        <w:rPr>
          <w:rFonts w:asciiTheme="minorEastAsia" w:hAnsiTheme="minorEastAsia" w:hint="eastAsia"/>
          <w:sz w:val="24"/>
          <w:szCs w:val="24"/>
        </w:rPr>
        <w:t>乘形式</w:t>
      </w:r>
      <w:proofErr w:type="gramEnd"/>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然后，</w:t>
      </w:r>
      <w:r w:rsidR="00FD0AC1" w:rsidRPr="000970EB">
        <w:rPr>
          <w:rFonts w:asciiTheme="minorEastAsia" w:hAnsiTheme="minorEastAsia" w:hint="eastAsia"/>
          <w:sz w:val="24"/>
          <w:szCs w:val="24"/>
        </w:rPr>
        <w:t>通过</w:t>
      </w:r>
      <w:r w:rsidR="00FD0AC1" w:rsidRPr="00380901">
        <w:rPr>
          <w:rFonts w:ascii="Times New Roman" w:hAnsi="Times New Roman" w:cs="Times New Roman"/>
          <w:sz w:val="24"/>
          <w:szCs w:val="24"/>
        </w:rPr>
        <w:t>softmax</w:t>
      </w:r>
      <w:r w:rsidR="00FD0AC1" w:rsidRPr="000970EB">
        <w:rPr>
          <w:rFonts w:asciiTheme="minorEastAsia" w:hAnsiTheme="minorEastAsia" w:hint="eastAsia"/>
          <w:sz w:val="24"/>
          <w:szCs w:val="24"/>
        </w:rPr>
        <w:t>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w:t>
      </w:r>
      <w:proofErr w:type="gramStart"/>
      <w:r w:rsidR="00265FB2">
        <w:rPr>
          <w:rFonts w:asciiTheme="minorEastAsia" w:hAnsiTheme="minorEastAsia" w:hint="eastAsia"/>
          <w:sz w:val="24"/>
          <w:szCs w:val="24"/>
        </w:rPr>
        <w:t>一</w:t>
      </w:r>
      <w:proofErr w:type="gramEnd"/>
      <w:r w:rsidR="00265FB2">
        <w:rPr>
          <w:rFonts w:asciiTheme="minorEastAsia" w:hAnsiTheme="minorEastAsia" w:hint="eastAsia"/>
          <w:sz w:val="24"/>
          <w:szCs w:val="24"/>
        </w:rPr>
        <w:t>，得到注意力</w:t>
      </w:r>
      <w:r w:rsidR="00FD0AC1" w:rsidRPr="000970EB">
        <w:rPr>
          <w:rFonts w:asciiTheme="minorEastAsia" w:hAnsiTheme="minorEastAsia" w:hint="eastAsia"/>
          <w:sz w:val="24"/>
          <w:szCs w:val="24"/>
        </w:rPr>
        <w:t>分布：</w:t>
      </w:r>
    </w:p>
    <w:p w:rsidR="00FD0AC1" w:rsidRPr="00FD0AC1" w:rsidRDefault="00A7656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A7656F"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A7656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w:t>
      </w:r>
      <w:r w:rsidRPr="00380901">
        <w:rPr>
          <w:rFonts w:ascii="Times New Roman" w:hAnsi="Times New Roman" w:cs="Times New Roman"/>
          <w:sz w:val="24"/>
          <w:szCs w:val="24"/>
        </w:rPr>
        <w:t>decoder</w:t>
      </w:r>
      <w:r w:rsidRPr="000970EB">
        <w:rPr>
          <w:rFonts w:asciiTheme="minorEastAsia" w:hAnsiTheme="minorEastAsia" w:hint="eastAsia"/>
          <w:sz w:val="24"/>
          <w:szCs w:val="24"/>
        </w:rPr>
        <w:t>的下一个</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w:t>
      </w:r>
    </w:p>
    <w:p w:rsidR="00AD1D1C" w:rsidRPr="00AD1D1C" w:rsidRDefault="00A7656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w:t>
      </w:r>
      <w:r w:rsidRPr="00380901">
        <w:rPr>
          <w:rFonts w:ascii="Times New Roman" w:hAnsi="Times New Roman" w:cs="Times New Roman"/>
          <w:sz w:val="24"/>
          <w:szCs w:val="24"/>
        </w:rPr>
        <w:t>encoder</w:t>
      </w:r>
      <w:r w:rsidRPr="000970EB">
        <w:rPr>
          <w:rFonts w:asciiTheme="minorEastAsia" w:hAnsiTheme="minorEastAsia" w:hint="eastAsia"/>
          <w:sz w:val="24"/>
          <w:szCs w:val="24"/>
        </w:rPr>
        <w:t>与</w:t>
      </w:r>
      <w:r w:rsidRPr="00380901">
        <w:rPr>
          <w:rFonts w:ascii="Times New Roman" w:hAnsi="Times New Roman" w:cs="Times New Roman"/>
          <w:sz w:val="24"/>
          <w:szCs w:val="24"/>
        </w:rPr>
        <w:t>decoder</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w:t>
      </w:r>
      <w:r w:rsidRPr="00380901">
        <w:rPr>
          <w:rFonts w:ascii="Times New Roman" w:hAnsi="Times New Roman" w:cs="Times New Roman"/>
          <w:sz w:val="24"/>
          <w:szCs w:val="24"/>
        </w:rPr>
        <w:t>encoder</w:t>
      </w:r>
      <w:r w:rsidRPr="000970EB">
        <w:rPr>
          <w:rFonts w:asciiTheme="minorEastAsia" w:hAnsiTheme="minorEastAsia" w:hint="eastAsia"/>
          <w:sz w:val="24"/>
          <w:szCs w:val="24"/>
        </w:rPr>
        <w:t>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w:t>
      </w:r>
      <w:proofErr w:type="gramStart"/>
      <w:r w:rsidRPr="000970EB">
        <w:rPr>
          <w:rFonts w:asciiTheme="minorEastAsia" w:hAnsiTheme="minorEastAsia" w:hint="eastAsia"/>
          <w:sz w:val="24"/>
          <w:szCs w:val="24"/>
        </w:rPr>
        <w:t>对应哪</w:t>
      </w:r>
      <w:proofErr w:type="gramEnd"/>
      <w:r w:rsidRPr="000970EB">
        <w:rPr>
          <w:rFonts w:asciiTheme="minorEastAsia" w:hAnsiTheme="minorEastAsia" w:hint="eastAsia"/>
          <w:sz w:val="24"/>
          <w:szCs w:val="24"/>
        </w:rPr>
        <w:t>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sidRPr="00380901">
        <w:rPr>
          <w:rFonts w:ascii="Times New Roman" w:hAnsi="Times New Roman" w:cs="Times New Roman"/>
          <w:sz w:val="24"/>
          <w:szCs w:val="24"/>
        </w:rPr>
        <w:t>2-5</w:t>
      </w:r>
      <w:r w:rsidRPr="000970EB">
        <w:rPr>
          <w:rFonts w:asciiTheme="minorEastAsia" w:hAnsiTheme="minorEastAsia" w:hint="eastAsia"/>
          <w:sz w:val="24"/>
          <w:szCs w:val="24"/>
        </w:rPr>
        <w:t>所示：</w:t>
      </w:r>
    </w:p>
    <w:p w:rsidR="00D544FE" w:rsidRDefault="00D544FE" w:rsidP="00D544FE">
      <w:pPr>
        <w:jc w:val="center"/>
      </w:pPr>
      <w:r>
        <w:rPr>
          <w:noProof/>
        </w:rPr>
        <w:drawing>
          <wp:inline distT="0" distB="0" distL="0" distR="0" wp14:anchorId="38FD0A80" wp14:editId="5E88913D">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5" w:name="_Toc10730008"/>
      <w:r w:rsidRPr="00B031F9">
        <w:rPr>
          <w:rFonts w:ascii="黑体" w:hAnsi="黑体" w:hint="eastAsia"/>
        </w:rPr>
        <w:lastRenderedPageBreak/>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5"/>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w:t>
      </w:r>
      <w:r w:rsidRPr="00266B32">
        <w:rPr>
          <w:rFonts w:ascii="Times New Roman" w:eastAsia="宋体" w:hAnsi="Times New Roman" w:cs="Times New Roman"/>
          <w:sz w:val="24"/>
          <w:szCs w:val="24"/>
        </w:rPr>
        <w:t>K-nearest neighbors</w:t>
      </w:r>
      <w:r w:rsidR="00F06AC0" w:rsidRPr="001113E4">
        <w:rPr>
          <w:rFonts w:ascii="宋体" w:eastAsia="宋体" w:hAnsi="宋体" w:hint="eastAsia"/>
          <w:sz w:val="24"/>
          <w:szCs w:val="24"/>
        </w:rPr>
        <w:t>（</w:t>
      </w:r>
      <w:r w:rsidR="00F06AC0" w:rsidRPr="00266B32">
        <w:rPr>
          <w:rFonts w:ascii="Times New Roman" w:eastAsia="宋体" w:hAnsi="Times New Roman" w:cs="Times New Roman"/>
          <w:sz w:val="24"/>
          <w:szCs w:val="24"/>
        </w:rPr>
        <w:t>kNN</w:t>
      </w:r>
      <w:r w:rsidR="00F06AC0" w:rsidRPr="001113E4">
        <w:rPr>
          <w:rFonts w:ascii="宋体" w:eastAsia="宋体" w:hAnsi="宋体" w:hint="eastAsia"/>
          <w:sz w:val="24"/>
          <w:szCs w:val="24"/>
        </w:rPr>
        <w:t>）</w:t>
      </w:r>
      <w:r w:rsidRPr="001113E4">
        <w:rPr>
          <w:rFonts w:ascii="宋体" w:eastAsia="宋体" w:hAnsi="宋体" w:hint="eastAsia"/>
          <w:sz w:val="24"/>
          <w:szCs w:val="24"/>
        </w:rPr>
        <w:t>、</w:t>
      </w:r>
      <w:r w:rsidRPr="00266B32">
        <w:rPr>
          <w:rFonts w:ascii="Times New Roman" w:eastAsia="宋体" w:hAnsi="Times New Roman" w:cs="Times New Roman"/>
          <w:sz w:val="24"/>
          <w:szCs w:val="24"/>
        </w:rPr>
        <w:t>K-means</w:t>
      </w:r>
      <w:r w:rsidRPr="001113E4">
        <w:rPr>
          <w:rFonts w:ascii="宋体" w:eastAsia="宋体" w:hAnsi="宋体" w:hint="eastAsia"/>
          <w:sz w:val="24"/>
          <w:szCs w:val="24"/>
        </w:rPr>
        <w:t>和</w:t>
      </w:r>
      <w:r w:rsidRPr="00266B32">
        <w:rPr>
          <w:rFonts w:ascii="Times New Roman" w:eastAsia="宋体" w:hAnsi="Times New Roman" w:cs="Times New Roman"/>
          <w:sz w:val="24"/>
          <w:szCs w:val="24"/>
        </w:rPr>
        <w:t>SVM</w:t>
      </w:r>
      <w:r w:rsidRPr="001113E4">
        <w:rPr>
          <w:rFonts w:ascii="宋体" w:eastAsia="宋体" w:hAnsi="宋体" w:hint="eastAsia"/>
          <w:sz w:val="24"/>
          <w:szCs w:val="24"/>
        </w:rPr>
        <w:t>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4F2295" w:rsidRDefault="008F35AC" w:rsidP="004F2295">
      <w:pPr>
        <w:pStyle w:val="3"/>
        <w:ind w:firstLine="482"/>
        <w:rPr>
          <w:rFonts w:ascii="黑体" w:hAnsi="黑体"/>
        </w:rPr>
      </w:pPr>
      <w:bookmarkStart w:id="16" w:name="_Toc10730009"/>
      <w:r w:rsidRPr="004F2295">
        <w:rPr>
          <w:rFonts w:ascii="黑体" w:hAnsi="黑体" w:hint="eastAsia"/>
        </w:rPr>
        <w:t>2</w:t>
      </w:r>
      <w:r w:rsidRPr="004F2295">
        <w:rPr>
          <w:rFonts w:ascii="黑体" w:hAnsi="黑体"/>
        </w:rPr>
        <w:t>.3.1</w:t>
      </w:r>
      <w:r w:rsidR="00492B0A" w:rsidRPr="004F2295">
        <w:rPr>
          <w:rFonts w:ascii="黑体" w:hAnsi="黑体"/>
        </w:rPr>
        <w:t xml:space="preserve"> </w:t>
      </w:r>
      <w:r w:rsidRPr="004F2295">
        <w:rPr>
          <w:rFonts w:ascii="黑体" w:hAnsi="黑体"/>
        </w:rPr>
        <w:t xml:space="preserve"> </w:t>
      </w:r>
      <w:r w:rsidR="00DB26BD" w:rsidRPr="004F2295">
        <w:rPr>
          <w:rFonts w:ascii="黑体" w:hAnsi="黑体" w:hint="eastAsia"/>
        </w:rPr>
        <w:t>形式化</w:t>
      </w:r>
      <w:r w:rsidR="00285626" w:rsidRPr="004F2295">
        <w:rPr>
          <w:rFonts w:ascii="黑体" w:hAnsi="黑体" w:hint="eastAsia"/>
        </w:rPr>
        <w:t>定义</w:t>
      </w:r>
      <w:bookmarkEnd w:id="16"/>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A7656F"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proofErr w:type="gramStart"/>
      <w:r w:rsidRPr="001113E4">
        <w:rPr>
          <w:rFonts w:ascii="宋体" w:eastAsia="宋体" w:hAnsi="宋体" w:hint="eastAsia"/>
          <w:sz w:val="24"/>
          <w:szCs w:val="24"/>
        </w:rPr>
        <w:t>最</w:t>
      </w:r>
      <w:proofErr w:type="gramEnd"/>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w:t>
      </w:r>
      <w:proofErr w:type="gramStart"/>
      <w:r w:rsidRPr="001113E4">
        <w:rPr>
          <w:rFonts w:ascii="宋体" w:eastAsia="宋体" w:hAnsi="宋体" w:hint="eastAsia"/>
          <w:sz w:val="24"/>
          <w:szCs w:val="24"/>
        </w:rPr>
        <w:t>凸</w:t>
      </w:r>
      <w:proofErr w:type="gramEnd"/>
      <w:r w:rsidRPr="001113E4">
        <w:rPr>
          <w:rFonts w:ascii="宋体" w:eastAsia="宋体" w:hAnsi="宋体" w:hint="eastAsia"/>
          <w:sz w:val="24"/>
          <w:szCs w:val="24"/>
        </w:rPr>
        <w:t>优化问题：</w:t>
      </w:r>
    </w:p>
    <w:p w:rsidR="00C07493" w:rsidRPr="00A341BC" w:rsidRDefault="00A7656F"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w:lastRenderedPageBreak/>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4F2295" w:rsidRDefault="00F06AC0" w:rsidP="004F2295">
      <w:pPr>
        <w:pStyle w:val="3"/>
        <w:ind w:firstLine="482"/>
        <w:rPr>
          <w:rFonts w:ascii="黑体" w:hAnsi="黑体"/>
        </w:rPr>
      </w:pPr>
      <w:bookmarkStart w:id="17" w:name="_Toc10730010"/>
      <w:r w:rsidRPr="004F2295">
        <w:rPr>
          <w:rFonts w:ascii="黑体" w:hAnsi="黑体" w:hint="eastAsia"/>
        </w:rPr>
        <w:t>2</w:t>
      </w:r>
      <w:r w:rsidRPr="004F2295">
        <w:rPr>
          <w:rFonts w:ascii="黑体" w:hAnsi="黑体"/>
        </w:rPr>
        <w:t>.3.</w:t>
      </w:r>
      <w:r w:rsidR="00635E1D" w:rsidRPr="004F2295">
        <w:rPr>
          <w:rFonts w:ascii="黑体" w:hAnsi="黑体"/>
        </w:rPr>
        <w:t>2</w:t>
      </w:r>
      <w:r w:rsidR="00492B0A" w:rsidRPr="004F2295">
        <w:rPr>
          <w:rFonts w:ascii="黑体" w:hAnsi="黑体"/>
        </w:rPr>
        <w:t xml:space="preserve"> </w:t>
      </w:r>
      <w:r w:rsidRPr="004F2295">
        <w:rPr>
          <w:rFonts w:ascii="黑体" w:hAnsi="黑体"/>
        </w:rPr>
        <w:t xml:space="preserve"> </w:t>
      </w:r>
      <w:r w:rsidRPr="004F2295">
        <w:rPr>
          <w:rFonts w:ascii="黑体" w:hAnsi="黑体" w:hint="eastAsia"/>
        </w:rPr>
        <w:t>kNN的度量学习</w:t>
      </w:r>
      <w:bookmarkEnd w:id="17"/>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t>
      </w:r>
      <w:r w:rsidRPr="00266B32">
        <w:rPr>
          <w:rFonts w:ascii="Times New Roman" w:eastAsia="宋体" w:hAnsi="Times New Roman" w:cs="Times New Roman"/>
          <w:sz w:val="24"/>
          <w:szCs w:val="24"/>
        </w:rPr>
        <w:t>Weinberger</w:t>
      </w:r>
      <w:r w:rsidRPr="000A39E0">
        <w:rPr>
          <w:rFonts w:ascii="宋体" w:eastAsia="宋体" w:hAnsi="宋体" w:hint="eastAsia"/>
          <w:sz w:val="24"/>
          <w:szCs w:val="24"/>
        </w:rPr>
        <w:t>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r w:rsidR="00FC0894" w:rsidRPr="00266B32">
        <w:rPr>
          <w:rFonts w:ascii="Times New Roman" w:eastAsia="宋体" w:hAnsi="Times New Roman" w:cs="Times New Roman"/>
          <w:sz w:val="24"/>
          <w:szCs w:val="24"/>
        </w:rPr>
        <w:t>kNN</w:t>
      </w:r>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w:t>
      </w:r>
      <w:r w:rsidRPr="00266B32">
        <w:rPr>
          <w:rFonts w:ascii="Times New Roman" w:eastAsia="宋体" w:hAnsi="Times New Roman" w:cs="Times New Roman"/>
          <w:sz w:val="24"/>
          <w:szCs w:val="24"/>
        </w:rPr>
        <w:t>k</w:t>
      </w:r>
      <w:r w:rsidR="00FC0894" w:rsidRPr="00266B32">
        <w:rPr>
          <w:rFonts w:ascii="Times New Roman" w:eastAsia="宋体" w:hAnsi="Times New Roman" w:cs="Times New Roman"/>
          <w:sz w:val="24"/>
          <w:szCs w:val="24"/>
        </w:rPr>
        <w:t>NN</w:t>
      </w:r>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w:t>
      </w:r>
      <w:r w:rsidRPr="00266B32">
        <w:rPr>
          <w:rFonts w:ascii="Times New Roman" w:eastAsia="宋体" w:hAnsi="Times New Roman" w:cs="Times New Roman"/>
          <w:sz w:val="24"/>
          <w:szCs w:val="24"/>
        </w:rPr>
        <w:t>kNN</w:t>
      </w:r>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266B32">
        <w:rPr>
          <w:rFonts w:ascii="Times New Roman" w:eastAsia="宋体" w:hAnsi="Times New Roman" w:cs="Times New Roman"/>
          <w:sz w:val="24"/>
          <w:szCs w:val="24"/>
        </w:rPr>
        <w:t>large margin nearest neighbor</w:t>
      </w:r>
      <w:r w:rsidR="00FF1FDA" w:rsidRPr="000A39E0">
        <w:rPr>
          <w:rFonts w:ascii="宋体" w:eastAsia="宋体" w:hAnsi="宋体" w:hint="eastAsia"/>
          <w:sz w:val="24"/>
          <w:szCs w:val="24"/>
        </w:rPr>
        <w:t>（</w:t>
      </w:r>
      <w:r w:rsidR="00FF1FDA" w:rsidRPr="00266B32">
        <w:rPr>
          <w:rFonts w:ascii="Times New Roman" w:eastAsia="宋体" w:hAnsi="Times New Roman" w:cs="Times New Roman"/>
          <w:sz w:val="24"/>
          <w:szCs w:val="24"/>
        </w:rPr>
        <w:t>LMNN</w:t>
      </w:r>
      <w:r w:rsidR="00FF1FDA" w:rsidRPr="000A39E0">
        <w:rPr>
          <w:rFonts w:ascii="宋体" w:eastAsia="宋体" w:hAnsi="宋体" w:hint="eastAsia"/>
          <w:sz w:val="24"/>
          <w:szCs w:val="24"/>
        </w:rPr>
        <w:t>）</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266B32">
        <w:rPr>
          <w:rFonts w:ascii="Times New Roman" w:eastAsia="宋体" w:hAnsi="Times New Roman" w:cs="Times New Roman"/>
          <w:sz w:val="24"/>
          <w:szCs w:val="24"/>
        </w:rPr>
        <w:t>LMNN</w:t>
      </w:r>
      <w:r w:rsidR="00FF1FDA" w:rsidRPr="000A39E0">
        <w:rPr>
          <w:rFonts w:ascii="宋体" w:eastAsia="宋体" w:hAnsi="宋体" w:hint="eastAsia"/>
          <w:sz w:val="24"/>
          <w:szCs w:val="24"/>
        </w:rPr>
        <w:t>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A7656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w:t>
      </w:r>
      <w:r w:rsidRPr="00266B32">
        <w:rPr>
          <w:rFonts w:ascii="Times New Roman" w:eastAsia="宋体" w:hAnsi="Times New Roman" w:cs="Times New Roman"/>
          <w:sz w:val="24"/>
          <w:szCs w:val="24"/>
        </w:rPr>
        <w:t>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w:t>
      </w:r>
      <w:r w:rsidRPr="00266B32">
        <w:rPr>
          <w:rFonts w:ascii="Times New Roman" w:eastAsia="宋体" w:hAnsi="Times New Roman" w:cs="Times New Roman"/>
          <w:sz w:val="24"/>
          <w:szCs w:val="24"/>
        </w:rPr>
        <w:t>kNN</w:t>
      </w:r>
      <w:r w:rsidRPr="000A39E0">
        <w:rPr>
          <w:rFonts w:ascii="宋体" w:eastAsia="宋体" w:hAnsi="宋体" w:hint="eastAsia"/>
          <w:sz w:val="24"/>
          <w:szCs w:val="24"/>
        </w:rPr>
        <w:t>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A7656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266B32">
        <w:rPr>
          <w:rFonts w:ascii="Times New Roman" w:eastAsia="宋体" w:hAnsi="Times New Roman" w:cs="Times New Roman"/>
          <w:sz w:val="24"/>
          <w:szCs w:val="24"/>
        </w:rPr>
        <w:t>LMNN</w:t>
      </w:r>
      <w:r w:rsidRPr="000A39E0">
        <w:rPr>
          <w:rFonts w:ascii="宋体" w:eastAsia="宋体" w:hAnsi="宋体" w:hint="eastAsia"/>
          <w:sz w:val="24"/>
          <w:szCs w:val="24"/>
        </w:rPr>
        <w:t>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8" w:name="_Toc10730011"/>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8"/>
    </w:p>
    <w:p w:rsidR="000E05B0" w:rsidRDefault="00DE6F11" w:rsidP="00266B32">
      <w:pPr>
        <w:pStyle w:val="af"/>
        <w:numPr>
          <w:ins w:id="19" w:author="Unknown"/>
        </w:numPr>
        <w:adjustRightInd/>
        <w:snapToGrid/>
        <w:spacing w:before="0" w:after="0" w:line="288" w:lineRule="auto"/>
        <w:ind w:firstLineChars="200" w:firstLine="480"/>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0"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1"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2" w:name="_Toc10730012"/>
      <w:r>
        <w:rPr>
          <w:rFonts w:hint="eastAsia"/>
        </w:rPr>
        <w:lastRenderedPageBreak/>
        <w:t>第三章</w:t>
      </w:r>
      <w:r>
        <w:rPr>
          <w:rFonts w:hint="eastAsia"/>
        </w:rPr>
        <w:t xml:space="preserve"> </w:t>
      </w:r>
      <w:r w:rsidR="00167CE3">
        <w:t xml:space="preserve"> </w:t>
      </w:r>
      <w:r w:rsidR="00BE6484">
        <w:rPr>
          <w:rFonts w:hint="eastAsia"/>
        </w:rPr>
        <w:t>基于异质信息网络的推荐模型</w:t>
      </w:r>
      <w:r w:rsidR="00005106" w:rsidRPr="00005106">
        <w:t>ACFML</w:t>
      </w:r>
      <w:r w:rsidR="00BE6484">
        <w:rPr>
          <w:rFonts w:hint="eastAsia"/>
        </w:rPr>
        <w:t>详解</w:t>
      </w:r>
      <w:bookmarkEnd w:id="22"/>
    </w:p>
    <w:p w:rsidR="00D013A7" w:rsidRPr="00B031F9" w:rsidRDefault="00D013A7" w:rsidP="00D013A7">
      <w:pPr>
        <w:pStyle w:val="2"/>
        <w:rPr>
          <w:rFonts w:ascii="黑体" w:hAnsi="黑体"/>
        </w:rPr>
      </w:pPr>
      <w:bookmarkStart w:id="23" w:name="_Toc10730013"/>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r w:rsidR="0052041D">
        <w:rPr>
          <w:rFonts w:ascii="黑体" w:hAnsi="黑体" w:hint="eastAsia"/>
        </w:rPr>
        <w:t>NeuACF</w:t>
      </w:r>
      <w:bookmarkEnd w:id="23"/>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w:t>
      </w:r>
      <w:r w:rsidRPr="000347D9">
        <w:rPr>
          <w:rFonts w:ascii="Times New Roman" w:eastAsia="宋体" w:hAnsi="Times New Roman" w:cs="Times New Roman"/>
          <w:sz w:val="24"/>
          <w:szCs w:val="24"/>
        </w:rPr>
        <w:t>NeuACF</w:t>
      </w:r>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w:t>
      </w:r>
      <w:r w:rsidRPr="000347D9">
        <w:rPr>
          <w:rFonts w:ascii="Times New Roman" w:eastAsia="宋体" w:hAnsi="Times New Roman" w:cs="Times New Roman"/>
          <w:sz w:val="24"/>
          <w:szCs w:val="24"/>
        </w:rPr>
        <w:t>NeuACF</w:t>
      </w:r>
      <w:r w:rsidRPr="00B0024F">
        <w:rPr>
          <w:rFonts w:ascii="宋体" w:eastAsia="宋体" w:hAnsi="宋体" w:hint="eastAsia"/>
          <w:sz w:val="24"/>
          <w:szCs w:val="24"/>
        </w:rPr>
        <w:t>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sidRPr="000347D9">
        <w:rPr>
          <w:rFonts w:ascii="Times New Roman" w:eastAsia="宋体" w:hAnsi="Times New Roman" w:cs="Times New Roman"/>
          <w:sz w:val="24"/>
          <w:szCs w:val="24"/>
        </w:rPr>
        <w:t>3-1</w:t>
      </w:r>
      <w:r w:rsidRPr="00B0024F">
        <w:rPr>
          <w:rFonts w:ascii="宋体" w:eastAsia="宋体" w:hAnsi="宋体" w:hint="eastAsia"/>
          <w:sz w:val="24"/>
          <w:szCs w:val="24"/>
        </w:rPr>
        <w:t>为例，进一步说明多方面信息的重要性。如果仅利用图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a</w:t>
      </w:r>
      <w:r>
        <w:rPr>
          <w:rFonts w:ascii="宋体" w:eastAsia="宋体" w:hAnsi="宋体" w:hint="eastAsia"/>
          <w:sz w:val="24"/>
          <w:szCs w:val="24"/>
        </w:rPr>
        <w:t>）</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b</w:t>
      </w:r>
      <w:r>
        <w:rPr>
          <w:rFonts w:ascii="宋体" w:eastAsia="宋体" w:hAnsi="宋体" w:hint="eastAsia"/>
          <w:sz w:val="24"/>
          <w:szCs w:val="24"/>
        </w:rPr>
        <w:t>）</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3838A89A" wp14:editId="70A8F4CF">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sidRPr="000347D9">
        <w:rPr>
          <w:rFonts w:ascii="Times New Roman" w:eastAsia="楷体" w:hAnsi="Times New Roman" w:cs="Times New Roman"/>
        </w:rPr>
        <w:t>3-1</w:t>
      </w:r>
      <w:r w:rsidRPr="00BE6484">
        <w:rPr>
          <w:rFonts w:ascii="楷体" w:eastAsia="楷体" w:hAnsi="楷体"/>
        </w:rPr>
        <w:t xml:space="preserve"> </w:t>
      </w:r>
      <w:r w:rsidRPr="00BE6484">
        <w:rPr>
          <w:rFonts w:ascii="楷体" w:eastAsia="楷体" w:hAnsi="楷体" w:hint="eastAsia"/>
        </w:rPr>
        <w:t>用户</w:t>
      </w:r>
      <w:r w:rsidRPr="000347D9">
        <w:rPr>
          <w:rFonts w:ascii="Times New Roman" w:eastAsia="楷体" w:hAnsi="Times New Roman" w:cs="Times New Roman"/>
        </w:rPr>
        <w:t>-</w:t>
      </w:r>
      <w:r w:rsidRPr="00BE6484">
        <w:rPr>
          <w:rFonts w:ascii="楷体" w:eastAsia="楷体" w:hAnsi="楷体" w:hint="eastAsia"/>
        </w:rPr>
        <w:t>物品</w:t>
      </w:r>
      <w:proofErr w:type="gramStart"/>
      <w:r w:rsidRPr="00BE6484">
        <w:rPr>
          <w:rFonts w:ascii="楷体" w:eastAsia="楷体" w:hAnsi="楷体" w:hint="eastAsia"/>
        </w:rPr>
        <w:t>方面级</w:t>
      </w:r>
      <w:proofErr w:type="gramEnd"/>
      <w:r w:rsidRPr="00BE6484">
        <w:rPr>
          <w:rFonts w:ascii="楷体" w:eastAsia="楷体" w:hAnsi="楷体" w:hint="eastAsia"/>
        </w:rPr>
        <w:t>交互关系示例</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的信息。其二，如何从不同方面学习和融合</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w:t>
      </w:r>
      <w:r w:rsidRPr="000347D9">
        <w:rPr>
          <w:rFonts w:ascii="Times New Roman" w:eastAsia="宋体" w:hAnsi="Times New Roman" w:cs="Times New Roman"/>
          <w:sz w:val="24"/>
          <w:szCs w:val="24"/>
        </w:rPr>
        <w:t>NeuACF</w:t>
      </w:r>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的隐因子。具体地，推荐系统中不同类型的对象和</w:t>
      </w:r>
      <w:proofErr w:type="gramStart"/>
      <w:r>
        <w:rPr>
          <w:rFonts w:ascii="宋体" w:eastAsia="宋体" w:hAnsi="宋体" w:hint="eastAsia"/>
          <w:sz w:val="24"/>
          <w:szCs w:val="24"/>
        </w:rPr>
        <w:t>其之间的</w:t>
      </w:r>
      <w:r w:rsidRPr="00B0024F">
        <w:rPr>
          <w:rFonts w:ascii="宋体" w:eastAsia="宋体" w:hAnsi="宋体" w:hint="eastAsia"/>
          <w:sz w:val="24"/>
          <w:szCs w:val="24"/>
        </w:rPr>
        <w:t>交互被</w:t>
      </w:r>
      <w:proofErr w:type="gramEnd"/>
      <w:r w:rsidRPr="00B0024F">
        <w:rPr>
          <w:rFonts w:ascii="宋体" w:eastAsia="宋体" w:hAnsi="宋体" w:hint="eastAsia"/>
          <w:sz w:val="24"/>
          <w:szCs w:val="24"/>
        </w:rPr>
        <w:t>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c</w:t>
      </w:r>
      <w:r>
        <w:rPr>
          <w:rFonts w:ascii="宋体" w:eastAsia="宋体" w:hAnsi="宋体" w:hint="eastAsia"/>
          <w:sz w:val="24"/>
          <w:szCs w:val="24"/>
        </w:rPr>
        <w:t>）</w:t>
      </w:r>
      <w:r w:rsidRPr="00B0024F">
        <w:rPr>
          <w:rFonts w:ascii="宋体" w:eastAsia="宋体" w:hAnsi="宋体" w:hint="eastAsia"/>
          <w:sz w:val="24"/>
          <w:szCs w:val="24"/>
        </w:rPr>
        <w:t>所示，可以通过用户</w:t>
      </w:r>
      <w:r w:rsidRPr="000347D9">
        <w:rPr>
          <w:rFonts w:ascii="Times New Roman" w:eastAsia="宋体" w:hAnsi="Times New Roman" w:cs="Times New Roman"/>
          <w:sz w:val="24"/>
          <w:szCs w:val="24"/>
        </w:rPr>
        <w:t>-</w:t>
      </w:r>
      <w:r w:rsidRPr="00B0024F">
        <w:rPr>
          <w:rFonts w:ascii="宋体" w:eastAsia="宋体" w:hAnsi="宋体" w:hint="eastAsia"/>
          <w:sz w:val="24"/>
          <w:szCs w:val="24"/>
        </w:rPr>
        <w:t>物品</w:t>
      </w:r>
      <w:r w:rsidRPr="000347D9">
        <w:rPr>
          <w:rFonts w:ascii="Times New Roman" w:eastAsia="宋体" w:hAnsi="Times New Roman" w:cs="Times New Roman"/>
          <w:sz w:val="24"/>
          <w:szCs w:val="24"/>
        </w:rPr>
        <w:t>-</w:t>
      </w:r>
      <w:r w:rsidRPr="00B0024F">
        <w:rPr>
          <w:rFonts w:ascii="宋体" w:eastAsia="宋体" w:hAnsi="宋体" w:hint="eastAsia"/>
          <w:sz w:val="24"/>
          <w:szCs w:val="24"/>
        </w:rPr>
        <w:t>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的隐因子，并基于注意力机制实现有效融合，进行</w:t>
      </w:r>
      <w:r w:rsidRPr="000347D9">
        <w:rPr>
          <w:rFonts w:ascii="Times New Roman" w:eastAsia="宋体" w:hAnsi="Times New Roman" w:cs="Times New Roman"/>
          <w:sz w:val="24"/>
          <w:szCs w:val="24"/>
        </w:rPr>
        <w:t>Top-N</w:t>
      </w:r>
      <w:r w:rsidRPr="00B0024F">
        <w:rPr>
          <w:rFonts w:ascii="宋体" w:eastAsia="宋体" w:hAnsi="宋体" w:hint="eastAsia"/>
          <w:sz w:val="24"/>
          <w:szCs w:val="24"/>
        </w:rPr>
        <w:t>推荐。</w:t>
      </w:r>
    </w:p>
    <w:p w:rsidR="00562278" w:rsidRPr="004F2295" w:rsidRDefault="007F5391" w:rsidP="004F2295">
      <w:pPr>
        <w:pStyle w:val="3"/>
        <w:ind w:firstLine="482"/>
        <w:rPr>
          <w:rFonts w:ascii="黑体" w:hAnsi="黑体"/>
        </w:rPr>
      </w:pPr>
      <w:bookmarkStart w:id="24" w:name="_Toc10730014"/>
      <w:r w:rsidRPr="004F2295">
        <w:rPr>
          <w:rFonts w:ascii="黑体" w:hAnsi="黑体"/>
        </w:rPr>
        <w:t>3.1</w:t>
      </w:r>
      <w:r w:rsidR="00562278" w:rsidRPr="004F2295">
        <w:rPr>
          <w:rFonts w:ascii="黑体" w:hAnsi="黑体"/>
        </w:rPr>
        <w:t xml:space="preserve">.1 </w:t>
      </w:r>
      <w:r w:rsidR="00562278" w:rsidRPr="004F2295">
        <w:rPr>
          <w:rFonts w:ascii="黑体" w:hAnsi="黑体" w:hint="eastAsia"/>
        </w:rPr>
        <w:t>模型框架</w:t>
      </w:r>
      <w:bookmarkEnd w:id="24"/>
    </w:p>
    <w:p w:rsidR="00562278" w:rsidRPr="002A32A3" w:rsidRDefault="00562278" w:rsidP="00562278">
      <w:pPr>
        <w:spacing w:line="288" w:lineRule="auto"/>
        <w:ind w:firstLineChars="200" w:firstLine="480"/>
        <w:rPr>
          <w:rFonts w:ascii="宋体" w:eastAsia="宋体" w:hAnsi="宋体"/>
          <w:sz w:val="24"/>
          <w:szCs w:val="24"/>
        </w:rPr>
      </w:pPr>
      <w:r w:rsidRPr="000347D9">
        <w:rPr>
          <w:rFonts w:ascii="Times New Roman" w:eastAsia="宋体" w:hAnsi="Times New Roman" w:cs="Times New Roman"/>
          <w:sz w:val="24"/>
          <w:szCs w:val="24"/>
        </w:rPr>
        <w:t>NeuACF</w:t>
      </w:r>
      <w:r w:rsidRPr="002A32A3">
        <w:rPr>
          <w:rFonts w:ascii="宋体" w:eastAsia="宋体" w:hAnsi="宋体" w:hint="eastAsia"/>
          <w:sz w:val="24"/>
          <w:szCs w:val="24"/>
        </w:rPr>
        <w:t>模型包含三个主要步骤。首先，基于推荐系统中丰富的用户</w:t>
      </w:r>
      <w:r w:rsidRPr="000347D9">
        <w:rPr>
          <w:rFonts w:ascii="Times New Roman" w:eastAsia="宋体" w:hAnsi="Times New Roman" w:cs="Times New Roman"/>
          <w:sz w:val="24"/>
          <w:szCs w:val="24"/>
        </w:rPr>
        <w:t>-</w:t>
      </w:r>
      <w:r w:rsidRPr="002A32A3">
        <w:rPr>
          <w:rFonts w:ascii="宋体" w:eastAsia="宋体" w:hAnsi="宋体" w:hint="eastAsia"/>
          <w:sz w:val="24"/>
          <w:szCs w:val="24"/>
        </w:rPr>
        <w:t>物品交互信息构造异质信息网络，并在不同元路径</w:t>
      </w:r>
      <w:proofErr w:type="gramStart"/>
      <w:r w:rsidRPr="002A32A3">
        <w:rPr>
          <w:rFonts w:ascii="宋体" w:eastAsia="宋体" w:hAnsi="宋体" w:hint="eastAsia"/>
          <w:sz w:val="24"/>
          <w:szCs w:val="24"/>
        </w:rPr>
        <w:t>下计算不同方面级</w:t>
      </w:r>
      <w:proofErr w:type="gramEnd"/>
      <w:r w:rsidRPr="002A32A3">
        <w:rPr>
          <w:rFonts w:ascii="宋体" w:eastAsia="宋体" w:hAnsi="宋体" w:hint="eastAsia"/>
          <w:sz w:val="24"/>
          <w:szCs w:val="24"/>
        </w:rPr>
        <w:t>的相似性矩阵，以反映用户和物品的不同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特征。接下来，利用深度神经网络，以所得相似性矩阵为输入，分别学习</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因子。最后，结合注意力机制融合</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4F2295" w:rsidRDefault="007F5391" w:rsidP="004F2295">
      <w:pPr>
        <w:pStyle w:val="3"/>
        <w:ind w:firstLine="482"/>
        <w:rPr>
          <w:rFonts w:ascii="黑体" w:hAnsi="黑体"/>
        </w:rPr>
      </w:pPr>
      <w:bookmarkStart w:id="25" w:name="_Toc10730015"/>
      <w:r w:rsidRPr="004F2295">
        <w:rPr>
          <w:rFonts w:ascii="黑体" w:hAnsi="黑体"/>
        </w:rPr>
        <w:lastRenderedPageBreak/>
        <w:t>3.1</w:t>
      </w:r>
      <w:r w:rsidR="00562278" w:rsidRPr="004F2295">
        <w:rPr>
          <w:rFonts w:ascii="黑体" w:hAnsi="黑体"/>
        </w:rPr>
        <w:t xml:space="preserve">.2 </w:t>
      </w:r>
      <w:proofErr w:type="gramStart"/>
      <w:r w:rsidR="00562278" w:rsidRPr="004F2295">
        <w:rPr>
          <w:rFonts w:ascii="黑体" w:hAnsi="黑体" w:hint="eastAsia"/>
        </w:rPr>
        <w:t>方面级</w:t>
      </w:r>
      <w:proofErr w:type="gramEnd"/>
      <w:r w:rsidR="00562278" w:rsidRPr="004F2295">
        <w:rPr>
          <w:rFonts w:ascii="黑体" w:hAnsi="黑体" w:hint="eastAsia"/>
        </w:rPr>
        <w:t>相似性矩阵计算</w:t>
      </w:r>
      <w:bookmarkEnd w:id="25"/>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因子学习。因此，使用</w:t>
      </w:r>
      <w:r w:rsidRPr="000347D9">
        <w:rPr>
          <w:rFonts w:ascii="Times New Roman" w:eastAsia="宋体" w:hAnsi="Times New Roman" w:cs="Times New Roman"/>
          <w:sz w:val="24"/>
          <w:szCs w:val="24"/>
        </w:rPr>
        <w:t>PathSim</w:t>
      </w:r>
      <w:r w:rsidRPr="004A505E">
        <w:rPr>
          <w:rFonts w:ascii="宋体" w:eastAsia="宋体" w:hAnsi="宋体"/>
          <w:sz w:val="24"/>
          <w:szCs w:val="24"/>
          <w:vertAlign w:val="superscript"/>
        </w:rPr>
        <w:t>[15]</w:t>
      </w:r>
      <w:r w:rsidRPr="002A32A3">
        <w:rPr>
          <w:rFonts w:ascii="宋体" w:eastAsia="宋体" w:hAnsi="宋体" w:hint="eastAsia"/>
          <w:sz w:val="24"/>
          <w:szCs w:val="24"/>
        </w:rPr>
        <w:t>计算</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相似性矩阵，如基于元路径</w:t>
      </w:r>
      <w:r w:rsidRPr="000347D9">
        <w:rPr>
          <w:rFonts w:ascii="Times New Roman" w:eastAsia="宋体" w:hAnsi="Times New Roman" w:cs="Times New Roman"/>
          <w:sz w:val="24"/>
          <w:szCs w:val="24"/>
        </w:rPr>
        <w:t>User-Item-Brand-Item-User</w:t>
      </w:r>
      <w:r w:rsidRPr="002A32A3">
        <w:rPr>
          <w:rFonts w:ascii="宋体" w:eastAsia="宋体" w:hAnsi="宋体" w:hint="eastAsia"/>
          <w:sz w:val="24"/>
          <w:szCs w:val="24"/>
        </w:rPr>
        <w:t>（</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w:t>
      </w:r>
      <w:r w:rsidRPr="000347D9">
        <w:rPr>
          <w:rFonts w:ascii="Times New Roman" w:eastAsia="宋体" w:hAnsi="Times New Roman" w:cs="Times New Roman"/>
          <w:sz w:val="24"/>
          <w:szCs w:val="24"/>
        </w:rPr>
        <w:t>Item-Brand-Item</w:t>
      </w:r>
      <w:r w:rsidRPr="002A32A3">
        <w:rPr>
          <w:rFonts w:ascii="宋体" w:eastAsia="宋体" w:hAnsi="宋体" w:hint="eastAsia"/>
          <w:sz w:val="24"/>
          <w:szCs w:val="24"/>
        </w:rPr>
        <w:t>（</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4F2295" w:rsidRDefault="007F5391" w:rsidP="004F2295">
      <w:pPr>
        <w:pStyle w:val="3"/>
        <w:ind w:firstLine="482"/>
        <w:rPr>
          <w:rFonts w:ascii="黑体" w:hAnsi="黑体"/>
        </w:rPr>
      </w:pPr>
      <w:bookmarkStart w:id="26" w:name="_Toc10730016"/>
      <w:r w:rsidRPr="004F2295">
        <w:rPr>
          <w:rFonts w:ascii="黑体" w:hAnsi="黑体"/>
        </w:rPr>
        <w:t>3</w:t>
      </w:r>
      <w:r w:rsidR="00562278" w:rsidRPr="004F2295">
        <w:rPr>
          <w:rFonts w:ascii="黑体" w:hAnsi="黑体"/>
        </w:rPr>
        <w:t>.</w:t>
      </w:r>
      <w:r w:rsidRPr="004F2295">
        <w:rPr>
          <w:rFonts w:ascii="黑体" w:hAnsi="黑体"/>
        </w:rPr>
        <w:t>1</w:t>
      </w:r>
      <w:r w:rsidR="00562278" w:rsidRPr="004F2295">
        <w:rPr>
          <w:rFonts w:ascii="黑体" w:hAnsi="黑体"/>
        </w:rPr>
        <w:t xml:space="preserve">.3 </w:t>
      </w:r>
      <w:proofErr w:type="gramStart"/>
      <w:r w:rsidR="00562278" w:rsidRPr="004F2295">
        <w:rPr>
          <w:rFonts w:ascii="黑体" w:hAnsi="黑体" w:hint="eastAsia"/>
        </w:rPr>
        <w:t>方面级隐</w:t>
      </w:r>
      <w:proofErr w:type="gramEnd"/>
      <w:r w:rsidR="00562278" w:rsidRPr="004F2295">
        <w:rPr>
          <w:rFonts w:ascii="黑体" w:hAnsi="黑体" w:hint="eastAsia"/>
        </w:rPr>
        <w:t>因子学习</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用户</w:t>
      </w:r>
      <w:r w:rsidRPr="000347D9">
        <w:rPr>
          <w:rFonts w:ascii="Times New Roman" w:eastAsia="宋体" w:hAnsi="Times New Roman" w:cs="Times New Roman"/>
          <w:sz w:val="24"/>
          <w:szCs w:val="24"/>
        </w:rPr>
        <w:t>-</w:t>
      </w:r>
      <w:r w:rsidRPr="002A32A3">
        <w:rPr>
          <w:rFonts w:ascii="宋体" w:eastAsia="宋体" w:hAnsi="宋体" w:hint="eastAsia"/>
          <w:sz w:val="24"/>
          <w:szCs w:val="24"/>
        </w:rPr>
        <w:t>用户和物品</w:t>
      </w:r>
      <w:r w:rsidRPr="000347D9">
        <w:rPr>
          <w:rFonts w:ascii="Times New Roman" w:eastAsia="宋体" w:hAnsi="Times New Roman" w:cs="Times New Roman"/>
          <w:sz w:val="24"/>
          <w:szCs w:val="24"/>
        </w:rPr>
        <w:t>-</w:t>
      </w:r>
      <w:r w:rsidRPr="002A32A3">
        <w:rPr>
          <w:rFonts w:ascii="宋体" w:eastAsia="宋体" w:hAnsi="宋体" w:hint="eastAsia"/>
          <w:sz w:val="24"/>
          <w:szCs w:val="24"/>
        </w:rPr>
        <w:t>物品相似性矩阵，接下来需要利用它们学习相应</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因子，架构如图</w:t>
      </w:r>
      <w:r w:rsidR="00BE6484" w:rsidRPr="000347D9">
        <w:rPr>
          <w:rFonts w:ascii="Times New Roman" w:eastAsia="宋体" w:hAnsi="Times New Roman" w:cs="Times New Roman"/>
          <w:sz w:val="24"/>
          <w:szCs w:val="24"/>
        </w:rPr>
        <w:t>3-2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1CC49360" wp14:editId="3C568C30">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0347D9">
        <w:rPr>
          <w:rFonts w:ascii="Times New Roman" w:eastAsia="楷体" w:hAnsi="Times New Roman" w:cs="Times New Roman"/>
        </w:rPr>
        <w:t>3-2</w:t>
      </w:r>
      <w:r w:rsidRPr="00BE6484">
        <w:rPr>
          <w:rFonts w:ascii="Times New Roman" w:eastAsia="楷体" w:hAnsi="Times New Roman" w:cs="Times New Roman"/>
        </w:rPr>
        <w:t xml:space="preserve"> NeuACF</w:t>
      </w:r>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相似性矩阵作为多层感知器（</w:t>
      </w:r>
      <w:r w:rsidRPr="000347D9">
        <w:rPr>
          <w:rFonts w:ascii="Times New Roman" w:eastAsia="宋体" w:hAnsi="Times New Roman" w:cs="Times New Roman"/>
          <w:sz w:val="24"/>
          <w:szCs w:val="24"/>
        </w:rPr>
        <w:t>Multi-Layer Perceptron</w:t>
      </w:r>
      <w:r w:rsidRPr="00F03E9E">
        <w:rPr>
          <w:rFonts w:ascii="宋体" w:eastAsia="宋体" w:hAnsi="宋体" w:hint="eastAsia"/>
          <w:sz w:val="24"/>
          <w:szCs w:val="24"/>
        </w:rPr>
        <w:t>，</w:t>
      </w:r>
      <w:r w:rsidRPr="000347D9">
        <w:rPr>
          <w:rFonts w:ascii="Times New Roman" w:eastAsia="宋体" w:hAnsi="Times New Roman" w:cs="Times New Roman"/>
          <w:sz w:val="24"/>
          <w:szCs w:val="24"/>
        </w:rPr>
        <w:t>MLP</w:t>
      </w:r>
      <w:r w:rsidRPr="00F03E9E">
        <w:rPr>
          <w:rFonts w:ascii="宋体" w:eastAsia="宋体" w:hAnsi="宋体" w:hint="eastAsia"/>
          <w:sz w:val="24"/>
          <w:szCs w:val="24"/>
        </w:rPr>
        <w:t>）的输入</w:t>
      </w:r>
      <w:r>
        <w:rPr>
          <w:rFonts w:ascii="宋体" w:eastAsia="宋体" w:hAnsi="宋体" w:hint="eastAsia"/>
          <w:sz w:val="24"/>
          <w:szCs w:val="24"/>
        </w:rPr>
        <w:t>。相应地，</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w:t>
      </w:r>
      <w:r w:rsidRPr="000347D9">
        <w:rPr>
          <w:rFonts w:ascii="Times New Roman" w:eastAsia="宋体" w:hAnsi="Times New Roman" w:cs="Times New Roman"/>
          <w:sz w:val="24"/>
          <w:szCs w:val="24"/>
        </w:rPr>
        <w:t>MLP</w:t>
      </w:r>
      <w:r w:rsidRPr="00F03E9E">
        <w:rPr>
          <w:rFonts w:ascii="宋体" w:eastAsia="宋体" w:hAnsi="宋体" w:hint="eastAsia"/>
          <w:sz w:val="24"/>
          <w:szCs w:val="24"/>
        </w:rPr>
        <w:t>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proofErr w:type="gramStart"/>
      <w:r>
        <w:rPr>
          <w:rFonts w:ascii="宋体" w:eastAsia="宋体" w:hAnsi="宋体" w:hint="eastAsia"/>
          <w:sz w:val="24"/>
          <w:szCs w:val="24"/>
        </w:rPr>
        <w:t>方面</w:t>
      </w:r>
      <w:r w:rsidRPr="00F03E9E">
        <w:rPr>
          <w:rFonts w:ascii="宋体" w:eastAsia="宋体" w:hAnsi="宋体" w:hint="eastAsia"/>
          <w:sz w:val="24"/>
          <w:szCs w:val="24"/>
        </w:rPr>
        <w:t>级隐</w:t>
      </w:r>
      <w:proofErr w:type="gramEnd"/>
      <w:r w:rsidRPr="00F03E9E">
        <w:rPr>
          <w:rFonts w:ascii="宋体" w:eastAsia="宋体" w:hAnsi="宋体" w:hint="eastAsia"/>
          <w:sz w:val="24"/>
          <w:szCs w:val="24"/>
        </w:rPr>
        <w:t>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A7656F"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sidRPr="000347D9">
        <w:rPr>
          <w:rFonts w:ascii="Times New Roman" w:eastAsia="宋体" w:hAnsi="Times New Roman" w:cs="Times New Roman"/>
          <w:sz w:val="24"/>
          <w:szCs w:val="24"/>
        </w:rPr>
        <w:t>2-4</w:t>
      </w:r>
      <w:r w:rsidRPr="00F03E9E">
        <w:rPr>
          <w:rFonts w:ascii="宋体" w:eastAsia="宋体" w:hAnsi="宋体" w:hint="eastAsia"/>
          <w:sz w:val="24"/>
          <w:szCs w:val="24"/>
        </w:rPr>
        <w:t>中的架构可以看出，对于用户和物品的每个</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相似性矩阵，均存在相应的</w:t>
      </w:r>
      <w:r w:rsidRPr="000347D9">
        <w:rPr>
          <w:rFonts w:ascii="Times New Roman" w:eastAsia="宋体" w:hAnsi="Times New Roman" w:cs="Times New Roman"/>
          <w:sz w:val="24"/>
          <w:szCs w:val="24"/>
        </w:rPr>
        <w:t>MLP</w:t>
      </w:r>
      <w:r w:rsidRPr="00F03E9E">
        <w:rPr>
          <w:rFonts w:ascii="宋体" w:eastAsia="宋体" w:hAnsi="宋体" w:hint="eastAsia"/>
          <w:sz w:val="24"/>
          <w:szCs w:val="24"/>
        </w:rPr>
        <w:t>学习该</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w:p>
    <w:p w:rsidR="00562278" w:rsidRPr="004F2295" w:rsidRDefault="007F5391" w:rsidP="004F2295">
      <w:pPr>
        <w:pStyle w:val="3"/>
        <w:ind w:firstLine="482"/>
        <w:rPr>
          <w:rFonts w:ascii="黑体" w:hAnsi="黑体"/>
        </w:rPr>
      </w:pPr>
      <w:bookmarkStart w:id="27" w:name="_Toc10730017"/>
      <w:r w:rsidRPr="004F2295">
        <w:rPr>
          <w:rFonts w:ascii="黑体" w:hAnsi="黑体"/>
        </w:rPr>
        <w:lastRenderedPageBreak/>
        <w:t>3.1</w:t>
      </w:r>
      <w:r w:rsidR="00562278" w:rsidRPr="004F2295">
        <w:rPr>
          <w:rFonts w:ascii="黑体" w:hAnsi="黑体"/>
        </w:rPr>
        <w:t xml:space="preserve">.4 </w:t>
      </w:r>
      <w:r w:rsidR="00562278" w:rsidRPr="004F2295">
        <w:rPr>
          <w:rFonts w:ascii="黑体" w:hAnsi="黑体" w:hint="eastAsia"/>
        </w:rPr>
        <w:t>基于注意力机制的</w:t>
      </w:r>
      <w:proofErr w:type="gramStart"/>
      <w:r w:rsidR="00562278" w:rsidRPr="004F2295">
        <w:rPr>
          <w:rFonts w:ascii="黑体" w:hAnsi="黑体" w:hint="eastAsia"/>
        </w:rPr>
        <w:t>方面级隐</w:t>
      </w:r>
      <w:proofErr w:type="gramEnd"/>
      <w:r w:rsidR="00562278" w:rsidRPr="004F2295">
        <w:rPr>
          <w:rFonts w:ascii="黑体" w:hAnsi="黑体" w:hint="eastAsia"/>
        </w:rPr>
        <w:t>因子融合</w:t>
      </w:r>
      <w:bookmarkEnd w:id="27"/>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，或者</w:t>
      </w:r>
      <w:r w:rsidRPr="00524EB4">
        <w:rPr>
          <w:rFonts w:ascii="宋体" w:eastAsia="宋体" w:hAnsi="宋体" w:hint="eastAsia"/>
          <w:sz w:val="24"/>
          <w:szCs w:val="24"/>
        </w:rPr>
        <w:t>平均所有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因子分配合适的权重：较高（较低）权重反映相应方面对于推荐是信息量充足（信息量匮乏）的。具体地，利用用户的品牌方面</w:t>
      </w:r>
      <w:proofErr w:type="gramStart"/>
      <w:r w:rsidRPr="00524EB4">
        <w:rPr>
          <w:rFonts w:ascii="宋体" w:eastAsia="宋体" w:hAnsi="宋体" w:hint="eastAsia"/>
          <w:sz w:val="24"/>
          <w:szCs w:val="24"/>
        </w:rPr>
        <w:t>隐</w:t>
      </w:r>
      <w:proofErr w:type="gramEnd"/>
      <w:r w:rsidRPr="00524EB4">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A7656F"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w:t>
      </w:r>
      <w:r w:rsidRPr="000347D9">
        <w:rPr>
          <w:rFonts w:ascii="Times New Roman" w:eastAsia="宋体" w:hAnsi="Times New Roman" w:cs="Times New Roman"/>
          <w:sz w:val="24"/>
          <w:szCs w:val="24"/>
        </w:rPr>
        <w:t>Softmax</w:t>
      </w:r>
      <w:r w:rsidRPr="00491B5A">
        <w:rPr>
          <w:rFonts w:ascii="宋体" w:eastAsia="宋体" w:hAnsi="宋体" w:hint="eastAsia"/>
          <w:sz w:val="24"/>
          <w:szCs w:val="24"/>
        </w:rPr>
        <w:t>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w:t>
      </w:r>
      <w:proofErr w:type="gramStart"/>
      <w:r w:rsidRPr="00491B5A">
        <w:rPr>
          <w:rFonts w:ascii="宋体" w:eastAsia="宋体" w:hAnsi="宋体" w:hint="eastAsia"/>
          <w:sz w:val="24"/>
          <w:szCs w:val="24"/>
        </w:rPr>
        <w:t>面级隐</w:t>
      </w:r>
      <w:proofErr w:type="gramEnd"/>
      <w:r w:rsidRPr="00491B5A">
        <w:rPr>
          <w:rFonts w:ascii="宋体" w:eastAsia="宋体" w:hAnsi="宋体" w:hint="eastAsia"/>
          <w:sz w:val="24"/>
          <w:szCs w:val="24"/>
        </w:rPr>
        <w:t>因子的最终权重，</w:t>
      </w:r>
      <w:proofErr w:type="gramStart"/>
      <w:r w:rsidRPr="00491B5A">
        <w:rPr>
          <w:rFonts w:ascii="宋体" w:eastAsia="宋体" w:hAnsi="宋体" w:hint="eastAsia"/>
          <w:sz w:val="24"/>
          <w:szCs w:val="24"/>
        </w:rPr>
        <w:t>即方面</w:t>
      </w:r>
      <w:proofErr w:type="gramEnd"/>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A7656F"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w:t>
      </w:r>
      <w:proofErr w:type="gramStart"/>
      <w:r w:rsidRPr="00491B5A">
        <w:rPr>
          <w:rFonts w:ascii="宋体" w:eastAsia="宋体" w:hAnsi="宋体" w:hint="eastAsia"/>
          <w:sz w:val="24"/>
          <w:szCs w:val="24"/>
        </w:rPr>
        <w:t>方面级隐</w:t>
      </w:r>
      <w:proofErr w:type="gramEnd"/>
      <w:r w:rsidRPr="00491B5A">
        <w:rPr>
          <w:rFonts w:ascii="宋体" w:eastAsia="宋体" w:hAnsi="宋体" w:hint="eastAsia"/>
          <w:sz w:val="24"/>
          <w:szCs w:val="24"/>
        </w:rPr>
        <w:t>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A7656F"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4F2295" w:rsidRDefault="007F5391" w:rsidP="004F2295">
      <w:pPr>
        <w:pStyle w:val="3"/>
        <w:ind w:firstLine="482"/>
        <w:rPr>
          <w:rFonts w:ascii="黑体" w:hAnsi="黑体"/>
        </w:rPr>
      </w:pPr>
      <w:bookmarkStart w:id="28" w:name="_Toc10730018"/>
      <w:r w:rsidRPr="004F2295">
        <w:rPr>
          <w:rFonts w:ascii="黑体" w:hAnsi="黑体"/>
        </w:rPr>
        <w:t>3.1</w:t>
      </w:r>
      <w:r w:rsidR="00562278" w:rsidRPr="004F2295">
        <w:rPr>
          <w:rFonts w:ascii="黑体" w:hAnsi="黑体"/>
        </w:rPr>
        <w:t xml:space="preserve">.5 </w:t>
      </w:r>
      <w:r w:rsidR="00562278" w:rsidRPr="004F2295">
        <w:rPr>
          <w:rFonts w:ascii="黑体" w:hAnsi="黑体" w:hint="eastAsia"/>
        </w:rPr>
        <w:t>模型优化</w:t>
      </w:r>
      <w:bookmarkEnd w:id="28"/>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w:t>
      </w:r>
      <w:r w:rsidRPr="000347D9">
        <w:rPr>
          <w:rFonts w:ascii="Times New Roman" w:eastAsia="宋体" w:hAnsi="Times New Roman" w:cs="Times New Roman"/>
          <w:sz w:val="24"/>
          <w:szCs w:val="24"/>
        </w:rPr>
        <w:t>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w:t>
      </w:r>
      <w:r w:rsidRPr="000347D9">
        <w:rPr>
          <w:rFonts w:ascii="Times New Roman" w:eastAsia="宋体" w:hAnsi="Times New Roman" w:cs="Times New Roman"/>
          <w:sz w:val="24"/>
          <w:szCs w:val="24"/>
        </w:rPr>
        <w:t>Logistic</w:t>
      </w:r>
      <w:r w:rsidRPr="008F7696">
        <w:rPr>
          <w:rFonts w:ascii="宋体" w:eastAsia="宋体" w:hAnsi="宋体" w:hint="eastAsia"/>
          <w:sz w:val="24"/>
          <w:szCs w:val="24"/>
        </w:rPr>
        <w:t>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A7656F"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lastRenderedPageBreak/>
        <w:t>利用似然函数的负对数形式，得到</w:t>
      </w:r>
      <w:r w:rsidRPr="000347D9">
        <w:rPr>
          <w:rFonts w:ascii="Times New Roman" w:eastAsia="宋体" w:hAnsi="Times New Roman" w:cs="Times New Roman"/>
          <w:sz w:val="24"/>
          <w:szCs w:val="24"/>
        </w:rPr>
        <w:t>point-wise</w:t>
      </w:r>
      <w:r w:rsidRPr="008F7696">
        <w:rPr>
          <w:rFonts w:ascii="宋体" w:eastAsia="宋体" w:hAnsi="宋体" w:hint="eastAsia"/>
          <w:sz w:val="24"/>
          <w:szCs w:val="24"/>
        </w:rPr>
        <w:t>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w:t>
      </w:r>
      <w:r w:rsidRPr="000347D9">
        <w:rPr>
          <w:rFonts w:ascii="Times New Roman" w:eastAsia="宋体" w:hAnsi="Times New Roman" w:cs="Times New Roman"/>
          <w:sz w:val="24"/>
          <w:szCs w:val="24"/>
        </w:rPr>
        <w:t>ground truth</w:t>
      </w:r>
      <w:r w:rsidRPr="008F7696">
        <w:rPr>
          <w:rFonts w:ascii="宋体" w:eastAsia="宋体" w:hAnsi="宋体" w:hint="eastAsia"/>
          <w:sz w:val="24"/>
          <w:szCs w:val="24"/>
        </w:rPr>
        <w:t>，</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526DF9" w:rsidRDefault="00D013A7" w:rsidP="00526DF9">
      <w:pPr>
        <w:pStyle w:val="2"/>
        <w:spacing w:before="100" w:beforeAutospacing="1" w:after="100" w:afterAutospacing="1"/>
        <w:rPr>
          <w:rFonts w:ascii="黑体" w:hAnsi="黑体"/>
        </w:rPr>
      </w:pPr>
      <w:bookmarkStart w:id="29" w:name="_Toc10730019"/>
      <w:r w:rsidRPr="00B031F9">
        <w:rPr>
          <w:rFonts w:ascii="黑体" w:hAnsi="黑体" w:hint="eastAsia"/>
        </w:rPr>
        <w:t>3</w:t>
      </w:r>
      <w:r w:rsidRPr="00B031F9">
        <w:rPr>
          <w:rFonts w:ascii="黑体" w:hAnsi="黑体"/>
        </w:rPr>
        <w:t>.2</w:t>
      </w:r>
      <w:r w:rsidR="00167CE3">
        <w:rPr>
          <w:rFonts w:ascii="黑体" w:hAnsi="黑体"/>
        </w:rPr>
        <w:t xml:space="preserve">  </w:t>
      </w:r>
      <w:r w:rsidR="00526DF9">
        <w:rPr>
          <w:rFonts w:ascii="黑体" w:hAnsi="黑体" w:hint="eastAsia"/>
        </w:rPr>
        <w:t>改进模型ACFML</w:t>
      </w:r>
      <w:bookmarkEnd w:id="29"/>
    </w:p>
    <w:p w:rsidR="00526DF9" w:rsidRPr="00526DF9" w:rsidRDefault="00526DF9" w:rsidP="00526DF9">
      <w:pPr>
        <w:pStyle w:val="3"/>
        <w:ind w:firstLine="482"/>
        <w:rPr>
          <w:rFonts w:ascii="黑体" w:hAnsi="黑体"/>
        </w:rPr>
      </w:pPr>
      <w:bookmarkStart w:id="30" w:name="_Toc10730020"/>
      <w:r>
        <w:rPr>
          <w:rFonts w:ascii="黑体" w:hAnsi="黑体"/>
        </w:rPr>
        <w:t>3.2.1</w:t>
      </w:r>
      <w:r w:rsidRPr="004F2295">
        <w:rPr>
          <w:rFonts w:ascii="黑体" w:hAnsi="黑体"/>
        </w:rPr>
        <w:t xml:space="preserve"> </w:t>
      </w:r>
      <w:r>
        <w:rPr>
          <w:rFonts w:ascii="黑体" w:hAnsi="黑体" w:hint="eastAsia"/>
        </w:rPr>
        <w:t>NeuACF问题分析</w:t>
      </w:r>
      <w:bookmarkEnd w:id="30"/>
    </w:p>
    <w:p w:rsidR="0040153D" w:rsidRDefault="0040153D" w:rsidP="0040153D">
      <w:pPr>
        <w:spacing w:line="288" w:lineRule="auto"/>
        <w:ind w:firstLineChars="200" w:firstLine="480"/>
        <w:rPr>
          <w:rFonts w:asciiTheme="minorEastAsia" w:hAnsiTheme="minorEastAsia"/>
          <w:sz w:val="24"/>
          <w:szCs w:val="24"/>
        </w:rPr>
      </w:pPr>
      <w:r w:rsidRPr="000347D9">
        <w:rPr>
          <w:rFonts w:ascii="Times New Roman" w:hAnsi="Times New Roman" w:cs="Times New Roman"/>
          <w:sz w:val="24"/>
          <w:szCs w:val="24"/>
        </w:rPr>
        <w:t>NeuACF</w:t>
      </w:r>
      <w:r w:rsidRPr="0040153D">
        <w:rPr>
          <w:rFonts w:asciiTheme="minorEastAsia" w:hAnsiTheme="minorEastAsia" w:hint="eastAsia"/>
          <w:sz w:val="24"/>
          <w:szCs w:val="24"/>
        </w:rPr>
        <w:t>中，用户和物品的交互可能性是利用</w:t>
      </w:r>
      <w:r w:rsidRPr="000347D9">
        <w:rPr>
          <w:rFonts w:ascii="Times New Roman" w:hAnsi="Times New Roman" w:cs="Times New Roman"/>
          <w:sz w:val="24"/>
          <w:szCs w:val="24"/>
        </w:rPr>
        <w:t>embedding</w:t>
      </w:r>
      <w:r w:rsidRPr="0040153D">
        <w:rPr>
          <w:rFonts w:asciiTheme="minorEastAsia" w:hAnsiTheme="minorEastAsia" w:hint="eastAsia"/>
          <w:sz w:val="24"/>
          <w:szCs w:val="24"/>
        </w:rPr>
        <w:t>间</w:t>
      </w:r>
      <w:proofErr w:type="gramStart"/>
      <w:r w:rsidRPr="0040153D">
        <w:rPr>
          <w:rFonts w:asciiTheme="minorEastAsia" w:hAnsiTheme="minorEastAsia" w:hint="eastAsia"/>
          <w:sz w:val="24"/>
          <w:szCs w:val="24"/>
        </w:rPr>
        <w:t>的点积度量</w:t>
      </w:r>
      <w:proofErr w:type="gramEnd"/>
      <w:r w:rsidRPr="0040153D">
        <w:rPr>
          <w:rFonts w:asciiTheme="minorEastAsia" w:hAnsiTheme="minorEastAsia" w:hint="eastAsia"/>
          <w:sz w:val="24"/>
          <w:szCs w:val="24"/>
        </w:rPr>
        <w:t>的。由于</w:t>
      </w:r>
      <w:proofErr w:type="gramStart"/>
      <w:r w:rsidRPr="0040153D">
        <w:rPr>
          <w:rFonts w:asciiTheme="minorEastAsia" w:hAnsiTheme="minorEastAsia" w:hint="eastAsia"/>
          <w:sz w:val="24"/>
          <w:szCs w:val="24"/>
        </w:rPr>
        <w:t>点积本身</w:t>
      </w:r>
      <w:proofErr w:type="gramEnd"/>
      <w:r w:rsidRPr="0040153D">
        <w:rPr>
          <w:rFonts w:asciiTheme="minorEastAsia" w:hAnsiTheme="minorEastAsia" w:hint="eastAsia"/>
          <w:sz w:val="24"/>
          <w:szCs w:val="24"/>
        </w:rPr>
        <w:t>所固有的缺陷——不满足三角不等式，可能导致相似性的传递特征被破坏，从而限制模型效果的提升。与此同时，</w:t>
      </w:r>
      <w:r w:rsidRPr="000347D9">
        <w:rPr>
          <w:rFonts w:ascii="Times New Roman" w:hAnsi="Times New Roman" w:cs="Times New Roman"/>
          <w:sz w:val="24"/>
          <w:szCs w:val="24"/>
        </w:rPr>
        <w:t>NeuACF</w:t>
      </w:r>
      <w:r w:rsidRPr="0040153D">
        <w:rPr>
          <w:rFonts w:asciiTheme="minorEastAsia" w:hAnsiTheme="minorEastAsia" w:hint="eastAsia"/>
          <w:sz w:val="24"/>
          <w:szCs w:val="24"/>
        </w:rPr>
        <w:t>使用</w:t>
      </w:r>
      <w:r w:rsidRPr="000347D9">
        <w:rPr>
          <w:rFonts w:ascii="Times New Roman" w:hAnsi="Times New Roman" w:cs="Times New Roman"/>
          <w:sz w:val="24"/>
          <w:szCs w:val="24"/>
        </w:rPr>
        <w:t>point-wise</w:t>
      </w:r>
      <w:r w:rsidRPr="0040153D">
        <w:rPr>
          <w:rFonts w:asciiTheme="minorEastAsia" w:hAnsiTheme="minorEastAsia" w:hint="eastAsia"/>
          <w:sz w:val="24"/>
          <w:szCs w:val="24"/>
        </w:rPr>
        <w:t>损失函数，关注于评分信息的绝对数值。但对于</w:t>
      </w:r>
      <w:r w:rsidRPr="000347D9">
        <w:rPr>
          <w:rFonts w:ascii="Times New Roman" w:hAnsi="Times New Roman" w:cs="Times New Roman"/>
          <w:sz w:val="24"/>
          <w:szCs w:val="24"/>
        </w:rPr>
        <w:t>Top-N</w:t>
      </w:r>
      <w:r w:rsidRPr="0040153D">
        <w:rPr>
          <w:rFonts w:asciiTheme="minorEastAsia" w:hAnsiTheme="minorEastAsia" w:hint="eastAsia"/>
          <w:sz w:val="24"/>
          <w:szCs w:val="24"/>
        </w:rPr>
        <w:t>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5F4CDDC2" wp14:editId="22E450E4">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0C2734">
        <w:rPr>
          <w:rFonts w:ascii="Times New Roman" w:eastAsia="楷体" w:hAnsi="Times New Roman" w:cs="Times New Roman"/>
        </w:rPr>
        <w:t>3-3</w:t>
      </w:r>
      <w:r w:rsidRPr="0040153D">
        <w:rPr>
          <w:rFonts w:ascii="楷体" w:eastAsia="楷体" w:hAnsi="楷体" w:hint="eastAsia"/>
        </w:rPr>
        <w:t xml:space="preserve"> 矩阵分解</w:t>
      </w:r>
      <w:proofErr w:type="gramStart"/>
      <w:r w:rsidRPr="0040153D">
        <w:rPr>
          <w:rFonts w:ascii="楷体" w:eastAsia="楷体" w:hAnsi="楷体" w:hint="eastAsia"/>
        </w:rPr>
        <w:t>稳定解</w:t>
      </w:r>
      <w:proofErr w:type="gramEnd"/>
      <w:r w:rsidRPr="0040153D">
        <w:rPr>
          <w:rFonts w:ascii="楷体" w:eastAsia="楷体" w:hAnsi="楷体" w:hint="eastAsia"/>
        </w:rPr>
        <w:t>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w:t>
      </w:r>
      <w:r w:rsidRPr="000C2734">
        <w:rPr>
          <w:rFonts w:ascii="Times New Roman" w:hAnsi="Times New Roman" w:cs="Times New Roman"/>
          <w:sz w:val="24"/>
          <w:szCs w:val="24"/>
        </w:rPr>
        <w:t>3-3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w:t>
      </w:r>
      <w:r w:rsidRPr="000C2734">
        <w:rPr>
          <w:rFonts w:ascii="Times New Roman" w:hAnsi="Times New Roman" w:cs="Times New Roman"/>
          <w:sz w:val="24"/>
          <w:szCs w:val="24"/>
        </w:rPr>
        <w:t>3-3</w:t>
      </w:r>
      <w:r w:rsidRPr="0040153D">
        <w:rPr>
          <w:rFonts w:asciiTheme="minorEastAsia" w:hAnsiTheme="minorEastAsia" w:hint="eastAsia"/>
          <w:sz w:val="24"/>
          <w:szCs w:val="24"/>
        </w:rPr>
        <w:t>左半部分展示了在矩阵分解框架下的一组稳定解，即当用户喜欢物品时，用户和物品间</w:t>
      </w:r>
      <w:proofErr w:type="gramStart"/>
      <w:r w:rsidRPr="0040153D">
        <w:rPr>
          <w:rFonts w:asciiTheme="minorEastAsia" w:hAnsiTheme="minorEastAsia" w:hint="eastAsia"/>
          <w:sz w:val="24"/>
          <w:szCs w:val="24"/>
        </w:rPr>
        <w:t>的点积等于</w:t>
      </w:r>
      <w:proofErr w:type="gramEnd"/>
      <w:r w:rsidRPr="000C2734">
        <w:rPr>
          <w:rFonts w:ascii="Times New Roman" w:hAnsi="Times New Roman" w:cs="Times New Roman"/>
          <w:sz w:val="24"/>
          <w:szCs w:val="24"/>
        </w:rPr>
        <w:t>2</w:t>
      </w:r>
      <w:r w:rsidRPr="0040153D">
        <w:rPr>
          <w:rFonts w:asciiTheme="minorEastAsia" w:hAnsiTheme="minorEastAsia" w:hint="eastAsia"/>
          <w:sz w:val="24"/>
          <w:szCs w:val="24"/>
        </w:rPr>
        <w:t>，</w:t>
      </w:r>
      <w:proofErr w:type="gramStart"/>
      <w:r w:rsidRPr="0040153D">
        <w:rPr>
          <w:rFonts w:asciiTheme="minorEastAsia" w:hAnsiTheme="minorEastAsia" w:hint="eastAsia"/>
          <w:sz w:val="24"/>
          <w:szCs w:val="24"/>
        </w:rPr>
        <w:t>否则点积等于</w:t>
      </w:r>
      <w:proofErr w:type="gramEnd"/>
      <w:r w:rsidRPr="000C2734">
        <w:rPr>
          <w:rFonts w:ascii="Times New Roman" w:hAnsi="Times New Roman" w:cs="Times New Roman"/>
          <w:sz w:val="24"/>
          <w:szCs w:val="24"/>
        </w:rPr>
        <w:t>0</w:t>
      </w:r>
      <w:r w:rsidRPr="0040153D">
        <w:rPr>
          <w:rFonts w:asciiTheme="minorEastAsia" w:hAnsiTheme="minorEastAsia" w:hint="eastAsia"/>
          <w:sz w:val="24"/>
          <w:szCs w:val="24"/>
        </w:rPr>
        <w:t>。可以观察到，虽然用户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w:t>
      </w:r>
      <w:proofErr w:type="gramStart"/>
      <w:r w:rsidRPr="0040153D">
        <w:rPr>
          <w:rFonts w:asciiTheme="minorEastAsia" w:hAnsiTheme="minorEastAsia" w:hint="eastAsia"/>
          <w:sz w:val="24"/>
          <w:szCs w:val="24"/>
        </w:rPr>
        <w:t>的点积等于</w:t>
      </w:r>
      <w:proofErr w:type="gramEnd"/>
      <w:r w:rsidRPr="000C2734">
        <w:rPr>
          <w:rFonts w:ascii="Times New Roman" w:hAnsi="Times New Roman" w:cs="Times New Roman"/>
          <w:sz w:val="24"/>
          <w:szCs w:val="24"/>
        </w:rPr>
        <w:t>0</w:t>
      </w:r>
      <w:r w:rsidRPr="0040153D">
        <w:rPr>
          <w:rFonts w:asciiTheme="minorEastAsia" w:hAnsiTheme="minorEastAsia" w:hint="eastAsia"/>
          <w:sz w:val="24"/>
          <w:szCs w:val="24"/>
        </w:rPr>
        <w:t>。这一点违反了三角不等式，即相似对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w:t>
      </w:r>
      <w:r w:rsidRPr="000C2734">
        <w:rPr>
          <w:rFonts w:ascii="Times New Roman" w:hAnsi="Times New Roman" w:cs="Times New Roman"/>
          <w:sz w:val="24"/>
          <w:szCs w:val="24"/>
        </w:rPr>
        <w:t>-</w:t>
      </w:r>
      <w:r w:rsidRPr="0040153D">
        <w:rPr>
          <w:rFonts w:asciiTheme="minorEastAsia" w:hAnsiTheme="minorEastAsia" w:hint="eastAsia"/>
          <w:sz w:val="24"/>
          <w:szCs w:val="24"/>
        </w:rPr>
        <w:t>用户或物品</w:t>
      </w:r>
      <w:r w:rsidRPr="000C2734">
        <w:rPr>
          <w:rFonts w:ascii="Times New Roman" w:hAnsi="Times New Roman" w:cs="Times New Roman"/>
          <w:sz w:val="24"/>
          <w:szCs w:val="24"/>
        </w:rPr>
        <w:t>-</w:t>
      </w:r>
      <w:r w:rsidRPr="0040153D">
        <w:rPr>
          <w:rFonts w:asciiTheme="minorEastAsia" w:hAnsiTheme="minorEastAsia" w:hint="eastAsia"/>
          <w:sz w:val="24"/>
          <w:szCs w:val="24"/>
        </w:rPr>
        <w:t>物品间的相似性，而这对于缓解协同过滤的数据稀疏性问题至关重要。</w:t>
      </w:r>
    </w:p>
    <w:p w:rsidR="006C69BE"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w:t>
      </w:r>
      <w:r w:rsidRPr="000C2734">
        <w:rPr>
          <w:rFonts w:ascii="Times New Roman" w:hAnsi="Times New Roman" w:cs="Times New Roman"/>
          <w:sz w:val="24"/>
          <w:szCs w:val="24"/>
        </w:rPr>
        <w:t>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w:t>
      </w:r>
      <w:r w:rsidR="003D50C6" w:rsidRPr="000C2734">
        <w:rPr>
          <w:rFonts w:ascii="Times New Roman" w:hAnsi="Times New Roman" w:cs="Times New Roman"/>
          <w:sz w:val="24"/>
          <w:szCs w:val="24"/>
        </w:rPr>
        <w:t>ground truth</w:t>
      </w:r>
      <w:r w:rsidR="003D50C6" w:rsidRPr="003D50C6">
        <w:rPr>
          <w:rFonts w:asciiTheme="minorEastAsia" w:hAnsiTheme="minorEastAsia" w:hint="eastAsia"/>
          <w:sz w:val="24"/>
          <w:szCs w:val="24"/>
        </w:rPr>
        <w:t>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w:t>
      </w:r>
      <w:r w:rsidRPr="000C2734">
        <w:rPr>
          <w:rFonts w:ascii="Times New Roman" w:hAnsi="Times New Roman" w:cs="Times New Roman"/>
          <w:sz w:val="24"/>
          <w:szCs w:val="24"/>
        </w:rPr>
        <w:t>Top-N</w:t>
      </w:r>
      <w:r w:rsidRPr="00F6074A">
        <w:rPr>
          <w:rFonts w:asciiTheme="minorEastAsia" w:hAnsiTheme="minorEastAsia" w:hint="eastAsia"/>
          <w:sz w:val="24"/>
          <w:szCs w:val="24"/>
        </w:rPr>
        <w:t>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0C2734">
        <w:rPr>
          <w:rFonts w:ascii="Times New Roman" w:hAnsi="Times New Roman" w:cs="Times New Roman"/>
          <w:sz w:val="24"/>
          <w:szCs w:val="24"/>
        </w:rPr>
        <w:t>point-wise</w:t>
      </w:r>
      <w:r w:rsidR="00F6074A" w:rsidRPr="00F6074A">
        <w:rPr>
          <w:rFonts w:asciiTheme="minorEastAsia" w:hAnsiTheme="minorEastAsia" w:hint="eastAsia"/>
          <w:sz w:val="24"/>
          <w:szCs w:val="24"/>
        </w:rPr>
        <w:t>损失函数没有建模预测物品列表中的排序信息，可能会无意中过分强调那些不重要的物品，即排序结果后部，用户并不喜爱的物品。</w:t>
      </w:r>
      <w:r w:rsidR="00DC6E5D">
        <w:rPr>
          <w:rFonts w:asciiTheme="minorEastAsia" w:hAnsiTheme="minorEastAsia" w:hint="eastAsia"/>
          <w:sz w:val="24"/>
          <w:szCs w:val="24"/>
        </w:rPr>
        <w:lastRenderedPageBreak/>
        <w:t>因此，</w:t>
      </w:r>
      <w:r w:rsidR="00DC6E5D" w:rsidRPr="000C2734">
        <w:rPr>
          <w:rFonts w:ascii="Times New Roman" w:hAnsi="Times New Roman" w:cs="Times New Roman"/>
          <w:sz w:val="24"/>
          <w:szCs w:val="24"/>
        </w:rPr>
        <w:t>Top-N</w:t>
      </w:r>
      <w:r w:rsidR="00DC6E5D">
        <w:rPr>
          <w:rFonts w:asciiTheme="minorEastAsia" w:hAnsiTheme="minorEastAsia" w:hint="eastAsia"/>
          <w:sz w:val="24"/>
          <w:szCs w:val="24"/>
        </w:rPr>
        <w:t>推荐效果可能受到限制。</w:t>
      </w:r>
    </w:p>
    <w:p w:rsidR="00526DF9" w:rsidRPr="00526DF9" w:rsidRDefault="00526DF9" w:rsidP="00526DF9">
      <w:pPr>
        <w:pStyle w:val="3"/>
        <w:ind w:firstLine="482"/>
        <w:rPr>
          <w:rFonts w:ascii="黑体" w:hAnsi="黑体"/>
        </w:rPr>
      </w:pPr>
      <w:bookmarkStart w:id="31" w:name="_Toc10730021"/>
      <w:r>
        <w:rPr>
          <w:rFonts w:ascii="黑体" w:hAnsi="黑体"/>
        </w:rPr>
        <w:t>3.2.2</w:t>
      </w:r>
      <w:r w:rsidRPr="004F2295">
        <w:rPr>
          <w:rFonts w:ascii="黑体" w:hAnsi="黑体"/>
        </w:rPr>
        <w:t xml:space="preserve"> </w:t>
      </w:r>
      <w:r>
        <w:rPr>
          <w:rFonts w:ascii="黑体" w:hAnsi="黑体" w:hint="eastAsia"/>
        </w:rPr>
        <w:t>改进方案</w:t>
      </w:r>
      <w:bookmarkEnd w:id="31"/>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sidRPr="000C2734">
        <w:rPr>
          <w:rFonts w:ascii="Times New Roman" w:hAnsi="Times New Roman" w:cs="Times New Roman"/>
          <w:sz w:val="24"/>
          <w:szCs w:val="24"/>
        </w:rPr>
        <w:t>-</w:t>
      </w:r>
      <w:r w:rsidRPr="005F1E3B">
        <w:rPr>
          <w:rFonts w:asciiTheme="minorEastAsia" w:hAnsiTheme="minorEastAsia" w:hint="eastAsia"/>
          <w:sz w:val="24"/>
          <w:szCs w:val="24"/>
        </w:rPr>
        <w:t>物品对间关系，来推断其他未知关系的用户</w:t>
      </w:r>
      <w:r w:rsidR="002C5D14" w:rsidRPr="000C2734">
        <w:rPr>
          <w:rFonts w:ascii="Times New Roman" w:hAnsi="Times New Roman" w:cs="Times New Roman"/>
          <w:sz w:val="24"/>
          <w:szCs w:val="24"/>
        </w:rPr>
        <w:t>-</w:t>
      </w:r>
      <w:r w:rsidRPr="005F1E3B">
        <w:rPr>
          <w:rFonts w:asciiTheme="minorEastAsia" w:hAnsiTheme="minorEastAsia" w:hint="eastAsia"/>
          <w:sz w:val="24"/>
          <w:szCs w:val="24"/>
        </w:rPr>
        <w:t>物品对。正如上节所分析的那样，因三角不等式的性质未被满足，使用用户和物品间</w:t>
      </w:r>
      <w:r w:rsidRPr="000C2734">
        <w:rPr>
          <w:rFonts w:ascii="Times New Roman" w:hAnsi="Times New Roman" w:cs="Times New Roman"/>
          <w:sz w:val="24"/>
          <w:szCs w:val="24"/>
        </w:rPr>
        <w:t>embedding</w:t>
      </w:r>
      <w:proofErr w:type="gramStart"/>
      <w:r w:rsidRPr="005F1E3B">
        <w:rPr>
          <w:rFonts w:asciiTheme="minorEastAsia" w:hAnsiTheme="minorEastAsia" w:hint="eastAsia"/>
          <w:sz w:val="24"/>
          <w:szCs w:val="24"/>
        </w:rPr>
        <w:t>的点积来</w:t>
      </w:r>
      <w:proofErr w:type="gramEnd"/>
      <w:r w:rsidRPr="005F1E3B">
        <w:rPr>
          <w:rFonts w:asciiTheme="minorEastAsia" w:hAnsiTheme="minorEastAsia" w:hint="eastAsia"/>
          <w:sz w:val="24"/>
          <w:szCs w:val="24"/>
        </w:rPr>
        <w:t>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w:t>
      </w:r>
      <w:r w:rsidRPr="000C2734">
        <w:rPr>
          <w:rFonts w:ascii="Times New Roman" w:hAnsi="Times New Roman" w:cs="Times New Roman"/>
          <w:bCs/>
          <w:sz w:val="24"/>
          <w:szCs w:val="24"/>
        </w:rPr>
        <w:t>K-nearest neighbor</w:t>
      </w:r>
      <w:r w:rsidRPr="005F1E3B">
        <w:rPr>
          <w:rFonts w:asciiTheme="minorEastAsia" w:hAnsiTheme="minorEastAsia" w:cs="Times New Roman" w:hint="eastAsia"/>
          <w:bCs/>
          <w:sz w:val="24"/>
          <w:szCs w:val="24"/>
        </w:rPr>
        <w:t>（</w:t>
      </w:r>
      <w:r w:rsidRPr="000C2734">
        <w:rPr>
          <w:rFonts w:ascii="Times New Roman" w:hAnsi="Times New Roman" w:cs="Times New Roman"/>
          <w:bCs/>
          <w:sz w:val="24"/>
          <w:szCs w:val="24"/>
        </w:rPr>
        <w:t>kNN</w:t>
      </w:r>
      <w:r w:rsidRPr="005F1E3B">
        <w:rPr>
          <w:rFonts w:asciiTheme="minorEastAsia" w:hAnsiTheme="minorEastAsia" w:cs="Times New Roman" w:hint="eastAsia"/>
          <w:bCs/>
          <w:sz w:val="24"/>
          <w:szCs w:val="24"/>
        </w:rPr>
        <w:t>）、</w:t>
      </w:r>
      <w:r w:rsidRPr="000C2734">
        <w:rPr>
          <w:rFonts w:ascii="Times New Roman" w:hAnsi="Times New Roman" w:cs="Times New Roman"/>
          <w:bCs/>
          <w:sz w:val="24"/>
          <w:szCs w:val="24"/>
        </w:rPr>
        <w:t>K-means</w:t>
      </w:r>
      <w:r w:rsidRPr="005F1E3B">
        <w:rPr>
          <w:rFonts w:asciiTheme="minorEastAsia" w:hAnsiTheme="minorEastAsia" w:cs="Times New Roman" w:hint="eastAsia"/>
          <w:bCs/>
          <w:sz w:val="24"/>
          <w:szCs w:val="24"/>
        </w:rPr>
        <w:t>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物品度量指标替换</w:t>
      </w:r>
      <w:r w:rsidRPr="000C2734">
        <w:rPr>
          <w:rFonts w:ascii="Times New Roman" w:hAnsi="Times New Roman" w:cs="Times New Roman"/>
          <w:bCs/>
          <w:sz w:val="24"/>
          <w:szCs w:val="24"/>
        </w:rPr>
        <w:t>NeuACF</w:t>
      </w:r>
      <w:r w:rsidRPr="005F1E3B">
        <w:rPr>
          <w:rFonts w:asciiTheme="minorEastAsia" w:hAnsiTheme="minorEastAsia" w:cs="Times New Roman" w:hint="eastAsia"/>
          <w:bCs/>
          <w:sz w:val="24"/>
          <w:szCs w:val="24"/>
        </w:rPr>
        <w:t>中的</w:t>
      </w:r>
      <w:proofErr w:type="gramStart"/>
      <w:r w:rsidRPr="005F1E3B">
        <w:rPr>
          <w:rFonts w:asciiTheme="minorEastAsia" w:hAnsiTheme="minorEastAsia" w:cs="Times New Roman" w:hint="eastAsia"/>
          <w:bCs/>
          <w:sz w:val="24"/>
          <w:szCs w:val="24"/>
        </w:rPr>
        <w:t>点积估计</w:t>
      </w:r>
      <w:proofErr w:type="gramEnd"/>
      <w:r w:rsidRPr="005F1E3B">
        <w:rPr>
          <w:rFonts w:asciiTheme="minorEastAsia" w:hAnsiTheme="minorEastAsia" w:cs="Times New Roman" w:hint="eastAsia"/>
          <w:bCs/>
          <w:sz w:val="24"/>
          <w:szCs w:val="24"/>
        </w:rPr>
        <w:t>形式，在反映用户偏好的同时，捕捉用户</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用户及物品</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sidRPr="000C2734">
        <w:rPr>
          <w:rFonts w:ascii="Times New Roman" w:hAnsi="Times New Roman" w:cs="Times New Roman"/>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w:t>
      </w:r>
      <w:r w:rsidR="00CD1A0E" w:rsidRPr="000C2734">
        <w:rPr>
          <w:rFonts w:ascii="Times New Roman" w:hAnsi="Times New Roman" w:cs="Times New Roman"/>
          <w:bCs/>
          <w:sz w:val="24"/>
          <w:szCs w:val="24"/>
        </w:rPr>
        <w:t>embedding</w:t>
      </w:r>
      <w:r w:rsidR="00CD1A0E" w:rsidRPr="005F1E3B">
        <w:rPr>
          <w:rFonts w:asciiTheme="minorEastAsia" w:hAnsiTheme="minorEastAsia" w:cs="Times New Roman" w:hint="eastAsia"/>
          <w:bCs/>
          <w:sz w:val="24"/>
          <w:szCs w:val="24"/>
        </w:rPr>
        <w:t>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w:t>
      </w:r>
      <w:r w:rsidR="00447FD6" w:rsidRPr="000C2734">
        <w:rPr>
          <w:rFonts w:ascii="Times New Roman" w:hAnsi="Times New Roman" w:cs="Times New Roman"/>
          <w:bCs/>
          <w:sz w:val="24"/>
          <w:szCs w:val="24"/>
        </w:rPr>
        <w:t>kNN</w:t>
      </w:r>
      <w:r w:rsidR="00447FD6" w:rsidRPr="005F1E3B">
        <w:rPr>
          <w:rFonts w:asciiTheme="minorEastAsia" w:hAnsiTheme="minorEastAsia" w:cs="Times New Roman" w:hint="eastAsia"/>
          <w:bCs/>
          <w:sz w:val="24"/>
          <w:szCs w:val="24"/>
        </w:rPr>
        <w:t>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物品对，而且还可以传播给无法直接观察的用户</w:t>
      </w:r>
      <w:r w:rsidR="00B77E5C"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用户和物品</w:t>
      </w:r>
      <w:r w:rsidR="00B77E5C"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 xml:space="preserve">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w:t>
      </w:r>
      <w:r w:rsidRPr="000C2734">
        <w:rPr>
          <w:rFonts w:ascii="Times New Roman" w:hAnsi="Times New Roman" w:cs="Times New Roman"/>
          <w:bCs/>
          <w:sz w:val="24"/>
          <w:szCs w:val="24"/>
        </w:rPr>
        <w:t>embedding</w:t>
      </w:r>
      <w:r w:rsidRPr="005F1E3B">
        <w:rPr>
          <w:rFonts w:asciiTheme="minorEastAsia" w:hAnsiTheme="minorEastAsia" w:cs="Times New Roman" w:hint="eastAsia"/>
          <w:bCs/>
          <w:sz w:val="24"/>
          <w:szCs w:val="24"/>
        </w:rPr>
        <w:t>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u</m:t>
            </m:r>
          </m:e>
          <m:sub>
            <m:r>
              <m:rPr>
                <m:sty m:val="bi"/>
              </m:rP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w:t>
      </w:r>
      <w:r w:rsidRPr="000C2734">
        <w:rPr>
          <w:rFonts w:ascii="Times New Roman" w:hAnsi="Times New Roman" w:cs="Times New Roman"/>
          <w:bCs/>
          <w:sz w:val="24"/>
          <w:szCs w:val="24"/>
        </w:rPr>
        <w:t>embedding</w:t>
      </w:r>
      <w:r w:rsidRPr="005F1E3B">
        <w:rPr>
          <w:rFonts w:asciiTheme="minorEastAsia" w:hAnsiTheme="minorEastAsia" w:cs="Times New Roman" w:hint="eastAsia"/>
          <w:bCs/>
          <w:sz w:val="24"/>
          <w:szCs w:val="24"/>
        </w:rPr>
        <w:t>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v</m:t>
            </m:r>
          </m:e>
          <m:sub>
            <m:r>
              <m:rPr>
                <m:sty m:val="bi"/>
              </m:rP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w:t>
      </w:r>
      <w:proofErr w:type="gramStart"/>
      <w:r w:rsidRPr="005F1E3B">
        <w:rPr>
          <w:rFonts w:asciiTheme="minorEastAsia" w:hAnsiTheme="minorEastAsia" w:cs="Times New Roman" w:hint="eastAsia"/>
          <w:bCs/>
          <w:sz w:val="24"/>
          <w:szCs w:val="24"/>
        </w:rPr>
        <w:t>得距离</w:t>
      </w:r>
      <w:proofErr w:type="gramEnd"/>
      <w:r w:rsidRPr="005F1E3B">
        <w:rPr>
          <w:rFonts w:asciiTheme="minorEastAsia" w:hAnsiTheme="minorEastAsia" w:cs="Times New Roman" w:hint="eastAsia"/>
          <w:bCs/>
          <w:sz w:val="24"/>
          <w:szCs w:val="24"/>
        </w:rPr>
        <w:t>作为度量指标，修改</w:t>
      </w:r>
      <w:r w:rsidRPr="000C2734">
        <w:rPr>
          <w:rFonts w:ascii="Times New Roman" w:hAnsi="Times New Roman" w:cs="Times New Roman"/>
          <w:bCs/>
          <w:sz w:val="24"/>
          <w:szCs w:val="24"/>
        </w:rPr>
        <w:t>NeuACF</w:t>
      </w:r>
      <w:r w:rsidRPr="005F1E3B">
        <w:rPr>
          <w:rFonts w:asciiTheme="minorEastAsia" w:hAnsiTheme="minorEastAsia" w:cs="Times New Roman" w:hint="eastAsia"/>
          <w:bCs/>
          <w:sz w:val="24"/>
          <w:szCs w:val="24"/>
        </w:rPr>
        <w:t>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w:t>
      </w:r>
      <w:r w:rsidRPr="000C2734">
        <w:rPr>
          <w:rFonts w:ascii="Times New Roman" w:eastAsiaTheme="minorEastAsia" w:hAnsi="Times New Roman" w:cs="Times New Roman"/>
          <w:color w:val="2F2F2F"/>
        </w:rPr>
        <w:t>pair-wise</w:t>
      </w:r>
      <w:r w:rsidRPr="00DD0192">
        <w:rPr>
          <w:rFonts w:asciiTheme="minorEastAsia" w:eastAsiaTheme="minorEastAsia" w:hAnsiTheme="minorEastAsia" w:cs="Arial" w:hint="eastAsia"/>
          <w:color w:val="2F2F2F"/>
        </w:rPr>
        <w:t>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A7656F"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w:t>
      </w:r>
      <w:r w:rsidRPr="000C2734">
        <w:rPr>
          <w:rFonts w:ascii="Times New Roman" w:eastAsiaTheme="minorEastAsia" w:hAnsi="Times New Roman" w:cs="Times New Roman"/>
          <w:color w:val="2F2F2F"/>
        </w:rPr>
        <w:t>threshold</w:t>
      </w:r>
      <w:r w:rsidRPr="00DD0192">
        <w:rPr>
          <w:rFonts w:asciiTheme="minorEastAsia" w:eastAsiaTheme="minorEastAsia" w:hAnsiTheme="minorEastAsia" w:cs="Arial" w:hint="eastAsia"/>
          <w:color w:val="2F2F2F"/>
        </w:rPr>
        <w:t>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w:t>
      </w:r>
      <w:r w:rsidRPr="000C2734">
        <w:rPr>
          <w:rFonts w:ascii="Times New Roman" w:eastAsiaTheme="minorEastAsia" w:hAnsi="Times New Roman" w:cs="Times New Roman"/>
          <w:color w:val="2F2F2F"/>
        </w:rPr>
        <w:t>pair-wise</w:t>
      </w:r>
      <w:r w:rsidRPr="00DD0192">
        <w:rPr>
          <w:rFonts w:asciiTheme="minorEastAsia" w:eastAsiaTheme="minorEastAsia" w:hAnsiTheme="minorEastAsia" w:cs="Arial" w:hint="eastAsia"/>
          <w:color w:val="2F2F2F"/>
        </w:rPr>
        <w:t>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A7656F"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r w:rsidR="00F35FE1" w:rsidRPr="00DD0192">
        <w:rPr>
          <w:rFonts w:asciiTheme="minorEastAsia" w:eastAsiaTheme="minorEastAsia" w:hAnsiTheme="minorEastAsia" w:cs="Arial"/>
          <w:color w:val="2F2F2F"/>
        </w:rPr>
        <w:t>i, k)</w:t>
      </w:r>
      <w:r w:rsidR="00F35FE1" w:rsidRPr="00DD0192">
        <w:rPr>
          <w:rFonts w:asciiTheme="minorEastAsia" w:eastAsiaTheme="minorEastAsia" w:hAnsiTheme="minorEastAsia" w:cs="Arial" w:hint="eastAsia"/>
          <w:color w:val="2F2F2F"/>
        </w:rPr>
        <w:t>的距离。显然，只有括号内公式的值大于</w:t>
      </w:r>
      <w:r w:rsidR="00F35FE1" w:rsidRPr="000C2734">
        <w:rPr>
          <w:rFonts w:ascii="Times New Roman" w:eastAsiaTheme="minorEastAsia" w:hAnsi="Times New Roman" w:cs="Times New Roman"/>
          <w:color w:val="2F2F2F"/>
        </w:rPr>
        <w:t>0</w:t>
      </w:r>
      <w:r w:rsidR="00F35FE1" w:rsidRPr="00DD0192">
        <w:rPr>
          <w:rFonts w:asciiTheme="minorEastAsia" w:eastAsiaTheme="minorEastAsia" w:hAnsiTheme="minorEastAsia" w:cs="Arial" w:hint="eastAsia"/>
          <w:color w:val="2F2F2F"/>
        </w:rPr>
        <w:t>时，才可以计算误差，并依据反向传播调节网络参数。</w:t>
      </w:r>
    </w:p>
    <w:p w:rsidR="00E26F68" w:rsidRPr="00526DF9" w:rsidRDefault="00E26F68" w:rsidP="00E26F68">
      <w:pPr>
        <w:pStyle w:val="3"/>
        <w:ind w:firstLine="482"/>
        <w:rPr>
          <w:rFonts w:ascii="黑体" w:hAnsi="黑体"/>
        </w:rPr>
      </w:pPr>
      <w:bookmarkStart w:id="32" w:name="_Toc10730022"/>
      <w:r>
        <w:rPr>
          <w:rFonts w:ascii="黑体" w:hAnsi="黑体"/>
        </w:rPr>
        <w:t>3.2.3</w:t>
      </w:r>
      <w:r w:rsidRPr="004F2295">
        <w:rPr>
          <w:rFonts w:ascii="黑体" w:hAnsi="黑体"/>
        </w:rPr>
        <w:t xml:space="preserve"> </w:t>
      </w:r>
      <w:r>
        <w:rPr>
          <w:rFonts w:ascii="黑体" w:hAnsi="黑体" w:hint="eastAsia"/>
        </w:rPr>
        <w:t>总体模型</w:t>
      </w:r>
      <w:bookmarkEnd w:id="32"/>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保留</w:t>
      </w:r>
      <w:r w:rsidRPr="000528FF">
        <w:rPr>
          <w:rFonts w:ascii="Times New Roman" w:eastAsiaTheme="minorEastAsia" w:hAnsi="Times New Roman" w:cs="Times New Roman"/>
          <w:color w:val="2F2F2F"/>
        </w:rPr>
        <w:t>NeuACF</w:t>
      </w:r>
      <w:r>
        <w:rPr>
          <w:rFonts w:asciiTheme="minorEastAsia" w:eastAsiaTheme="minorEastAsia" w:hAnsiTheme="minorEastAsia" w:cs="Arial" w:hint="eastAsia"/>
          <w:color w:val="2F2F2F"/>
        </w:rPr>
        <w:t>的模型框架，</w:t>
      </w:r>
      <w:proofErr w:type="gramStart"/>
      <w:r>
        <w:rPr>
          <w:rFonts w:asciiTheme="minorEastAsia" w:eastAsiaTheme="minorEastAsia" w:hAnsiTheme="minorEastAsia" w:cs="Arial" w:hint="eastAsia"/>
          <w:color w:val="2F2F2F"/>
        </w:rPr>
        <w:t>即方面级</w:t>
      </w:r>
      <w:proofErr w:type="gramEnd"/>
      <w:r>
        <w:rPr>
          <w:rFonts w:asciiTheme="minorEastAsia" w:eastAsiaTheme="minorEastAsia" w:hAnsiTheme="minorEastAsia" w:cs="Arial" w:hint="eastAsia"/>
          <w:color w:val="2F2F2F"/>
        </w:rPr>
        <w:t>相似性矩阵计算、</w:t>
      </w:r>
      <w:proofErr w:type="gramStart"/>
      <w:r>
        <w:rPr>
          <w:rFonts w:asciiTheme="minorEastAsia" w:eastAsiaTheme="minorEastAsia" w:hAnsiTheme="minorEastAsia" w:cs="Arial" w:hint="eastAsia"/>
          <w:color w:val="2F2F2F"/>
        </w:rPr>
        <w:t>方面级隐</w:t>
      </w:r>
      <w:proofErr w:type="gramEnd"/>
      <w:r>
        <w:rPr>
          <w:rFonts w:asciiTheme="minorEastAsia" w:eastAsiaTheme="minorEastAsia" w:hAnsiTheme="minorEastAsia" w:cs="Arial" w:hint="eastAsia"/>
          <w:color w:val="2F2F2F"/>
        </w:rPr>
        <w:t>因子学习和基于注意力机制的</w:t>
      </w:r>
      <w:proofErr w:type="gramStart"/>
      <w:r>
        <w:rPr>
          <w:rFonts w:asciiTheme="minorEastAsia" w:eastAsiaTheme="minorEastAsia" w:hAnsiTheme="minorEastAsia" w:cs="Arial" w:hint="eastAsia"/>
          <w:color w:val="2F2F2F"/>
        </w:rPr>
        <w:t>方面级隐</w:t>
      </w:r>
      <w:proofErr w:type="gramEnd"/>
      <w:r>
        <w:rPr>
          <w:rFonts w:asciiTheme="minorEastAsia" w:eastAsiaTheme="minorEastAsia" w:hAnsiTheme="minorEastAsia" w:cs="Arial" w:hint="eastAsia"/>
          <w:color w:val="2F2F2F"/>
        </w:rPr>
        <w:t>因子融合，只替换整个模型</w:t>
      </w:r>
      <w:r w:rsidR="005A01FF">
        <w:rPr>
          <w:rFonts w:asciiTheme="minorEastAsia" w:eastAsiaTheme="minorEastAsia" w:hAnsiTheme="minorEastAsia" w:cs="Arial" w:hint="eastAsia"/>
          <w:color w:val="2F2F2F"/>
        </w:rPr>
        <w:t>的</w:t>
      </w:r>
      <w:r>
        <w:rPr>
          <w:rFonts w:asciiTheme="minorEastAsia" w:eastAsiaTheme="minorEastAsia" w:hAnsiTheme="minorEastAsia" w:cs="Arial" w:hint="eastAsia"/>
          <w:color w:val="2F2F2F"/>
        </w:rPr>
        <w:t>优化模块。</w:t>
      </w:r>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具体地，以欧几里</w:t>
      </w:r>
      <w:proofErr w:type="gramStart"/>
      <w:r>
        <w:rPr>
          <w:rFonts w:asciiTheme="minorEastAsia" w:eastAsiaTheme="minorEastAsia" w:hAnsiTheme="minorEastAsia" w:cs="Arial" w:hint="eastAsia"/>
          <w:color w:val="2F2F2F"/>
        </w:rPr>
        <w:t>得距离</w:t>
      </w:r>
      <w:proofErr w:type="gramEnd"/>
      <w:r>
        <w:rPr>
          <w:rFonts w:asciiTheme="minorEastAsia" w:eastAsiaTheme="minorEastAsia" w:hAnsiTheme="minorEastAsia" w:cs="Arial" w:hint="eastAsia"/>
          <w:color w:val="2F2F2F"/>
        </w:rPr>
        <w:t>定义的</w:t>
      </w:r>
      <w:r w:rsidRPr="000528FF">
        <w:rPr>
          <w:rFonts w:ascii="Times New Roman" w:eastAsiaTheme="minorEastAsia" w:hAnsi="Times New Roman" w:cs="Times New Roman"/>
          <w:color w:val="2F2F2F"/>
        </w:rPr>
        <w:t>metric</w:t>
      </w:r>
      <w:r>
        <w:rPr>
          <w:rFonts w:asciiTheme="minorEastAsia" w:eastAsiaTheme="minorEastAsia" w:hAnsiTheme="minorEastAsia" w:cs="Arial" w:hint="eastAsia"/>
          <w:color w:val="2F2F2F"/>
        </w:rPr>
        <w:t>衡量用户和物品的交互可能性：</w:t>
      </w:r>
    </w:p>
    <w:p w:rsidR="00E26F68" w:rsidRDefault="00E26F68" w:rsidP="00E26F68">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E26F68" w:rsidRPr="005A01FF" w:rsidRDefault="00E26F68" w:rsidP="005A01FF">
      <w:pPr>
        <w:spacing w:line="288" w:lineRule="auto"/>
        <w:rPr>
          <w:rFonts w:asciiTheme="minorEastAsia" w:hAnsiTheme="minorEastAsia"/>
          <w:sz w:val="24"/>
          <w:szCs w:val="24"/>
        </w:rPr>
      </w:pPr>
      <w:r w:rsidRPr="005A01FF">
        <w:rPr>
          <w:rFonts w:asciiTheme="minorEastAsia" w:hAnsiTheme="minorEastAsia" w:hint="eastAsia"/>
          <w:sz w:val="24"/>
          <w:szCs w:val="24"/>
        </w:rPr>
        <w:t>其中，</w:t>
      </w:r>
      <m:oMath>
        <m:sSub>
          <m:sSubPr>
            <m:ctrlPr>
              <w:rPr>
                <w:rFonts w:ascii="Cambria Math" w:hAnsi="Cambria Math"/>
                <w:b/>
                <w:sz w:val="24"/>
                <w:szCs w:val="24"/>
              </w:rPr>
            </m:ctrlPr>
          </m:sSubPr>
          <m:e>
            <m:r>
              <m:rPr>
                <m:sty m:val="bi"/>
              </m:rPr>
              <w:rPr>
                <w:rFonts w:ascii="Cambria Math" w:hAnsi="Cambria Math"/>
                <w:sz w:val="24"/>
                <w:szCs w:val="24"/>
              </w:rPr>
              <m:t>u</m:t>
            </m:r>
          </m:e>
          <m:sub>
            <m:r>
              <m:rPr>
                <m:sty m:val="bi"/>
              </m:rPr>
              <w:rPr>
                <w:rFonts w:ascii="Cambria Math" w:hAnsi="Cambria Math"/>
                <w:sz w:val="24"/>
                <w:szCs w:val="24"/>
              </w:rPr>
              <m:t>i</m:t>
            </m:r>
          </m:sub>
        </m:sSub>
      </m:oMath>
      <w:r w:rsidRPr="005A01FF">
        <w:rPr>
          <w:rFonts w:asciiTheme="minorEastAsia" w:hAnsiTheme="minorEastAsia" w:hint="eastAsia"/>
          <w:sz w:val="24"/>
          <w:szCs w:val="24"/>
        </w:rPr>
        <w:t>和</w:t>
      </w:r>
      <m:oMath>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j</m:t>
            </m:r>
          </m:sub>
        </m:sSub>
      </m:oMath>
      <w:r w:rsidRPr="005A01FF">
        <w:rPr>
          <w:rFonts w:asciiTheme="minorEastAsia" w:hAnsiTheme="minorEastAsia" w:hint="eastAsia"/>
          <w:sz w:val="24"/>
          <w:szCs w:val="24"/>
        </w:rPr>
        <w:t>分别是用户</w:t>
      </w:r>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i</m:t>
            </m:r>
          </m:sub>
        </m:sSub>
      </m:oMath>
      <w:r w:rsidRPr="005A01FF">
        <w:rPr>
          <w:rFonts w:asciiTheme="minorEastAsia" w:hAnsiTheme="minorEastAsia" w:hint="eastAsia"/>
          <w:sz w:val="24"/>
          <w:szCs w:val="24"/>
        </w:rPr>
        <w:t>和物品</w:t>
      </w:r>
      <m:oMath>
        <m:sSub>
          <m:sSubPr>
            <m:ctrlPr>
              <w:rPr>
                <w:rFonts w:ascii="Cambria Math" w:hAnsi="Cambria Math"/>
                <w:sz w:val="24"/>
                <w:szCs w:val="24"/>
              </w:rPr>
            </m:ctrlPr>
          </m:sSubPr>
          <m:e>
            <m:r>
              <w:rPr>
                <w:rFonts w:ascii="Cambria Math" w:hAnsi="Cambria Math" w:hint="eastAsia"/>
                <w:sz w:val="24"/>
                <w:szCs w:val="24"/>
              </w:rPr>
              <m:t>I</m:t>
            </m:r>
          </m:e>
          <m:sub>
            <m:r>
              <w:rPr>
                <w:rFonts w:ascii="Cambria Math" w:hAnsi="Cambria Math"/>
                <w:sz w:val="24"/>
                <w:szCs w:val="24"/>
              </w:rPr>
              <m:t>j</m:t>
            </m:r>
          </m:sub>
        </m:sSub>
      </m:oMath>
      <w:r w:rsidRPr="005A01FF">
        <w:rPr>
          <w:rFonts w:asciiTheme="minorEastAsia" w:hAnsiTheme="minorEastAsia" w:hint="eastAsia"/>
          <w:sz w:val="24"/>
          <w:szCs w:val="24"/>
        </w:rPr>
        <w:t>的最终表示。</w:t>
      </w:r>
      <w:r w:rsidRPr="000528FF">
        <w:rPr>
          <w:rFonts w:ascii="Times New Roman" w:hAnsi="Times New Roman" w:cs="Times New Roman"/>
          <w:sz w:val="24"/>
          <w:szCs w:val="24"/>
        </w:rPr>
        <w:t>Metric</w:t>
      </w:r>
      <w:r w:rsidRPr="005A01FF">
        <w:rPr>
          <w:rFonts w:asciiTheme="minorEastAsia" w:hAnsiTheme="minorEastAsia" w:hint="eastAsia"/>
          <w:sz w:val="24"/>
          <w:szCs w:val="24"/>
        </w:rPr>
        <w:t>数值越小，交互可能性越大；反之，越小。</w:t>
      </w:r>
    </w:p>
    <w:p w:rsidR="00E26F68" w:rsidRPr="005A01FF"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基于</w:t>
      </w:r>
      <w:r w:rsidR="005A01FF" w:rsidRPr="005A01FF">
        <w:rPr>
          <w:rFonts w:asciiTheme="minorEastAsia" w:eastAsiaTheme="minorEastAsia" w:hAnsiTheme="minorEastAsia" w:cs="Arial" w:hint="eastAsia"/>
          <w:color w:val="2F2F2F"/>
        </w:rPr>
        <w:t>已</w:t>
      </w:r>
      <w:r w:rsidRPr="005A01FF">
        <w:rPr>
          <w:rFonts w:asciiTheme="minorEastAsia" w:eastAsiaTheme="minorEastAsia" w:hAnsiTheme="minorEastAsia" w:cs="Arial" w:hint="eastAsia"/>
          <w:color w:val="2F2F2F"/>
        </w:rPr>
        <w:t>定义的打分函数和负采样技术，得到</w:t>
      </w:r>
      <w:r w:rsidRPr="000528FF">
        <w:rPr>
          <w:rFonts w:ascii="Times New Roman" w:eastAsiaTheme="minorEastAsia" w:hAnsi="Times New Roman" w:cs="Times New Roman"/>
          <w:color w:val="2F2F2F"/>
        </w:rPr>
        <w:t>pair-wise</w:t>
      </w:r>
      <w:r w:rsidRPr="005A01FF">
        <w:rPr>
          <w:rFonts w:asciiTheme="minorEastAsia" w:eastAsiaTheme="minorEastAsia" w:hAnsiTheme="minorEastAsia" w:cs="Arial" w:hint="eastAsia"/>
          <w:color w:val="2F2F2F"/>
        </w:rPr>
        <w:t>损失函数：</w:t>
      </w:r>
    </w:p>
    <w:p w:rsidR="00E26F68" w:rsidRPr="00DD0192" w:rsidRDefault="00E26F68" w:rsidP="00E26F68">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m:t>
                      </m:r>
                      <m:r>
                        <w:rPr>
                          <w:rFonts w:ascii="Cambria Math" w:eastAsiaTheme="minorEastAsia" w:hAnsi="Cambria Math" w:cs="Arial" w:hint="eastAsia"/>
                          <w:color w:val="2F2F2F"/>
                        </w:rPr>
                        <m:t>mar</m:t>
                      </m:r>
                      <m:r>
                        <w:rPr>
                          <w:rFonts w:ascii="Cambria Math" w:eastAsiaTheme="minorEastAsia" w:hAnsi="Cambria Math" w:cs="MS Gothic" w:hint="eastAsia"/>
                          <w:color w:val="2F2F2F"/>
                        </w:rPr>
                        <m:t>gin</m:t>
                      </m:r>
                      <m:r>
                        <w:rPr>
                          <w:rFonts w:ascii="Cambria Math" w:eastAsiaTheme="minorEastAsia" w:hAnsi="Cambria Math" w:cs="Arial"/>
                          <w:color w:val="2F2F2F"/>
                        </w:rPr>
                        <m:t xml:space="preserve">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E26F68" w:rsidRPr="00E26F68" w:rsidRDefault="00A7656F" w:rsidP="00E26F68">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E26F68" w:rsidRPr="005A01FF" w:rsidRDefault="00CD11CB" w:rsidP="005A01FF">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5A01FF">
        <w:rPr>
          <w:rFonts w:asciiTheme="minorEastAsia" w:eastAsiaTheme="minorEastAsia" w:hAnsiTheme="minorEastAsia" w:cs="Arial" w:hint="eastAsia"/>
          <w:color w:val="2F2F2F"/>
        </w:rPr>
        <w:t>是正样本集合，</w:t>
      </w:r>
      <w:r w:rsidRPr="000528FF">
        <w:rPr>
          <w:rFonts w:ascii="Times New Roman" w:eastAsiaTheme="minorEastAsia" w:hAnsi="Times New Roman" w:cs="Times New Roman"/>
          <w:color w:val="2F2F2F"/>
        </w:rPr>
        <w:t>margin</w:t>
      </w:r>
      <w:r w:rsidRPr="005A01FF">
        <w:rPr>
          <w:rFonts w:asciiTheme="minorEastAsia" w:eastAsiaTheme="minorEastAsia" w:hAnsiTheme="minorEastAsia" w:cs="Arial" w:hint="eastAsia"/>
          <w:color w:val="2F2F2F"/>
        </w:rPr>
        <w:t>表示特定阈值。上式即为模型的目标函数，可以通过随机梯度下降或其变种技术来优化。</w:t>
      </w:r>
    </w:p>
    <w:p w:rsidR="00372BF7" w:rsidRDefault="00372BF7" w:rsidP="00372BF7">
      <w:pPr>
        <w:pStyle w:val="2"/>
        <w:spacing w:before="100" w:beforeAutospacing="1" w:after="100" w:afterAutospacing="1"/>
        <w:rPr>
          <w:rFonts w:ascii="黑体" w:hAnsi="黑体"/>
        </w:rPr>
      </w:pPr>
      <w:bookmarkStart w:id="33" w:name="_Toc10730023"/>
      <w:r w:rsidRPr="00B031F9">
        <w:rPr>
          <w:rFonts w:ascii="黑体" w:hAnsi="黑体" w:hint="eastAsia"/>
        </w:rPr>
        <w:t>3</w:t>
      </w:r>
      <w:r w:rsidRPr="00B031F9">
        <w:rPr>
          <w:rFonts w:ascii="黑体" w:hAnsi="黑体"/>
        </w:rPr>
        <w:t>.</w:t>
      </w:r>
      <w:r w:rsidR="00526DF9">
        <w:rPr>
          <w:rFonts w:ascii="黑体" w:hAnsi="黑体"/>
        </w:rPr>
        <w:t>3</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3"/>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w:t>
      </w:r>
      <w:r w:rsidRPr="000528FF">
        <w:rPr>
          <w:rFonts w:ascii="Times New Roman" w:hAnsi="Times New Roman" w:cs="Times New Roman"/>
          <w:sz w:val="24"/>
          <w:szCs w:val="24"/>
        </w:rPr>
        <w:t>NeuACF</w:t>
      </w:r>
      <w:r w:rsidRPr="000D2E27">
        <w:rPr>
          <w:rFonts w:asciiTheme="minorEastAsia" w:hAnsiTheme="minorEastAsia" w:hint="eastAsia"/>
          <w:sz w:val="24"/>
          <w:szCs w:val="24"/>
        </w:rPr>
        <w:t>的具体框架。其次，分析了</w:t>
      </w:r>
      <w:r w:rsidRPr="000528FF">
        <w:rPr>
          <w:rFonts w:ascii="Times New Roman" w:hAnsi="Times New Roman" w:cs="Times New Roman"/>
          <w:sz w:val="24"/>
          <w:szCs w:val="24"/>
        </w:rPr>
        <w:t>NeuACF</w:t>
      </w:r>
      <w:r w:rsidRPr="000D2E27">
        <w:rPr>
          <w:rFonts w:asciiTheme="minorEastAsia" w:hAnsiTheme="minorEastAsia" w:hint="eastAsia"/>
          <w:sz w:val="24"/>
          <w:szCs w:val="24"/>
        </w:rPr>
        <w:t>存在的两点问题，</w:t>
      </w:r>
      <w:proofErr w:type="gramStart"/>
      <w:r w:rsidRPr="000D2E27">
        <w:rPr>
          <w:rFonts w:asciiTheme="minorEastAsia" w:hAnsiTheme="minorEastAsia" w:hint="eastAsia"/>
          <w:sz w:val="24"/>
          <w:szCs w:val="24"/>
        </w:rPr>
        <w:t>即点积和</w:t>
      </w:r>
      <w:proofErr w:type="gramEnd"/>
      <w:r w:rsidRPr="000528FF">
        <w:rPr>
          <w:rFonts w:ascii="Times New Roman" w:hAnsi="Times New Roman" w:cs="Times New Roman"/>
          <w:sz w:val="24"/>
          <w:szCs w:val="24"/>
        </w:rPr>
        <w:t>point-wise</w:t>
      </w:r>
      <w:r w:rsidRPr="000D2E27">
        <w:rPr>
          <w:rFonts w:asciiTheme="minorEastAsia" w:hAnsiTheme="minorEastAsia" w:hint="eastAsia"/>
          <w:sz w:val="24"/>
          <w:szCs w:val="24"/>
        </w:rPr>
        <w:t>度量方式可能对模型性能造成的不良后果。最后，引入度量学习和</w:t>
      </w:r>
      <w:r w:rsidRPr="000528FF">
        <w:rPr>
          <w:rFonts w:ascii="Times New Roman" w:hAnsi="Times New Roman" w:cs="Times New Roman"/>
          <w:sz w:val="24"/>
          <w:szCs w:val="24"/>
        </w:rPr>
        <w:t>pair-wise</w:t>
      </w:r>
      <w:r w:rsidRPr="000D2E27">
        <w:rPr>
          <w:rFonts w:asciiTheme="minorEastAsia" w:hAnsiTheme="minorEastAsia" w:hint="eastAsia"/>
          <w:sz w:val="24"/>
          <w:szCs w:val="24"/>
        </w:rPr>
        <w:t>损失函数的理论，阐明改进方案</w:t>
      </w:r>
      <w:r w:rsidR="00005106" w:rsidRPr="000528FF">
        <w:rPr>
          <w:rFonts w:ascii="Times New Roman" w:hAnsi="Times New Roman" w:cs="Times New Roman"/>
          <w:sz w:val="24"/>
          <w:szCs w:val="24"/>
        </w:rPr>
        <w:t>ACFML</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Pr="00005106" w:rsidRDefault="00D013A7" w:rsidP="00A32C9B">
      <w:pPr>
        <w:jc w:val="left"/>
        <w:rPr>
          <w:rFonts w:asciiTheme="minorEastAsia" w:hAnsiTheme="minorEastAsia"/>
          <w:bCs/>
          <w:sz w:val="24"/>
          <w:szCs w:val="24"/>
        </w:rPr>
        <w:sectPr w:rsidR="00D013A7" w:rsidRPr="00005106"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4" w:name="_Toc10730024"/>
      <w:r>
        <w:rPr>
          <w:rFonts w:hint="eastAsia"/>
        </w:rPr>
        <w:lastRenderedPageBreak/>
        <w:t>第四章</w:t>
      </w:r>
      <w:r>
        <w:rPr>
          <w:rFonts w:hint="eastAsia"/>
        </w:rPr>
        <w:t xml:space="preserve"> </w:t>
      </w:r>
      <w:r w:rsidR="00167CE3">
        <w:t xml:space="preserve"> </w:t>
      </w:r>
      <w:r w:rsidR="007119D8">
        <w:rPr>
          <w:rFonts w:hint="eastAsia"/>
        </w:rPr>
        <w:t>实验</w:t>
      </w:r>
      <w:bookmarkEnd w:id="34"/>
    </w:p>
    <w:p w:rsidR="00D013A7" w:rsidRPr="00B031F9" w:rsidRDefault="00D013A7" w:rsidP="00D013A7">
      <w:pPr>
        <w:pStyle w:val="2"/>
        <w:rPr>
          <w:rFonts w:ascii="黑体" w:hAnsi="黑体"/>
        </w:rPr>
      </w:pPr>
      <w:bookmarkStart w:id="35" w:name="_Toc10730025"/>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5"/>
    </w:p>
    <w:p w:rsidR="00D013A7" w:rsidRPr="00B031F9" w:rsidRDefault="00D013A7" w:rsidP="00D013A7">
      <w:pPr>
        <w:pStyle w:val="3"/>
        <w:ind w:firstLine="482"/>
        <w:rPr>
          <w:rFonts w:ascii="黑体" w:hAnsi="黑体"/>
        </w:rPr>
      </w:pPr>
      <w:bookmarkStart w:id="36" w:name="_Toc10730026"/>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6"/>
    </w:p>
    <w:p w:rsidR="00511A45" w:rsidRDefault="00D2157C"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本文利用两</w:t>
      </w:r>
      <w:r w:rsidR="00511A45">
        <w:rPr>
          <w:rFonts w:ascii="宋体" w:eastAsia="宋体" w:hAnsi="宋体" w:cs="瀹嬩綋" w:hint="eastAsia"/>
          <w:kern w:val="0"/>
          <w:sz w:val="24"/>
          <w:szCs w:val="24"/>
        </w:rPr>
        <w:t>个公开</w:t>
      </w:r>
      <w:r w:rsidR="00F82BF9">
        <w:rPr>
          <w:rFonts w:ascii="宋体" w:eastAsia="宋体" w:hAnsi="宋体" w:cs="瀹嬩綋" w:hint="eastAsia"/>
          <w:kern w:val="0"/>
          <w:sz w:val="24"/>
          <w:szCs w:val="24"/>
        </w:rPr>
        <w:t>的</w:t>
      </w:r>
      <w:r w:rsidR="00511A45">
        <w:rPr>
          <w:rFonts w:ascii="宋体" w:eastAsia="宋体" w:hAnsi="宋体" w:cs="瀹嬩綋" w:hint="eastAsia"/>
          <w:kern w:val="0"/>
          <w:sz w:val="24"/>
          <w:szCs w:val="24"/>
        </w:rPr>
        <w:t>数据</w:t>
      </w:r>
      <w:proofErr w:type="gramStart"/>
      <w:r w:rsidR="00511A45">
        <w:rPr>
          <w:rFonts w:ascii="宋体" w:eastAsia="宋体" w:hAnsi="宋体" w:cs="瀹嬩綋" w:hint="eastAsia"/>
          <w:kern w:val="0"/>
          <w:sz w:val="24"/>
          <w:szCs w:val="24"/>
        </w:rPr>
        <w:t>集评价</w:t>
      </w:r>
      <w:proofErr w:type="gramEnd"/>
      <w:r w:rsidR="00511A45">
        <w:rPr>
          <w:rFonts w:ascii="宋体" w:eastAsia="宋体" w:hAnsi="宋体" w:cs="瀹嬩綋" w:hint="eastAsia"/>
          <w:kern w:val="0"/>
          <w:sz w:val="24"/>
          <w:szCs w:val="24"/>
        </w:rPr>
        <w:t>模型性能，即亚马</w:t>
      </w:r>
      <w:proofErr w:type="gramStart"/>
      <w:r w:rsidR="00511A45">
        <w:rPr>
          <w:rFonts w:ascii="宋体" w:eastAsia="宋体" w:hAnsi="宋体" w:cs="瀹嬩綋" w:hint="eastAsia"/>
          <w:kern w:val="0"/>
          <w:sz w:val="24"/>
          <w:szCs w:val="24"/>
        </w:rPr>
        <w:t>逊数据</w:t>
      </w:r>
      <w:proofErr w:type="gramEnd"/>
      <w:r w:rsidR="00511A45">
        <w:rPr>
          <w:rFonts w:ascii="宋体" w:eastAsia="宋体" w:hAnsi="宋体" w:cs="瀹嬩綋" w:hint="eastAsia"/>
          <w:kern w:val="0"/>
          <w:sz w:val="24"/>
          <w:szCs w:val="24"/>
        </w:rPr>
        <w:t>集和不同规模的</w:t>
      </w:r>
      <w:r w:rsidR="00511A45" w:rsidRPr="000528FF">
        <w:rPr>
          <w:rFonts w:ascii="Times New Roman" w:eastAsia="宋体" w:hAnsi="Times New Roman" w:cs="Times New Roman"/>
          <w:kern w:val="0"/>
          <w:sz w:val="24"/>
          <w:szCs w:val="24"/>
        </w:rPr>
        <w:t>MovieLens</w:t>
      </w:r>
      <w:r w:rsidR="00511A45">
        <w:rPr>
          <w:rFonts w:ascii="宋体" w:eastAsia="宋体" w:hAnsi="宋体" w:cs="瀹嬩綋" w:hint="eastAsia"/>
          <w:kern w:val="0"/>
          <w:sz w:val="24"/>
          <w:szCs w:val="24"/>
        </w:rPr>
        <w:t>数据集。数据集的网络模式如图</w:t>
      </w:r>
      <w:r w:rsidR="00511A45" w:rsidRPr="000528FF">
        <w:rPr>
          <w:rFonts w:ascii="Times New Roman" w:eastAsia="宋体" w:hAnsi="Times New Roman" w:cs="Times New Roman"/>
          <w:kern w:val="0"/>
          <w:sz w:val="24"/>
          <w:szCs w:val="24"/>
        </w:rPr>
        <w:t>4-1</w:t>
      </w:r>
      <w:r w:rsidR="00F82BF9">
        <w:rPr>
          <w:rFonts w:ascii="宋体" w:eastAsia="宋体" w:hAnsi="宋体" w:cs="瀹嬩綋" w:hint="eastAsia"/>
          <w:kern w:val="0"/>
          <w:sz w:val="24"/>
          <w:szCs w:val="24"/>
        </w:rPr>
        <w:t>所示，</w:t>
      </w:r>
      <w:r w:rsidR="00511A45">
        <w:rPr>
          <w:rFonts w:ascii="宋体" w:eastAsia="宋体" w:hAnsi="宋体" w:cs="瀹嬩綋" w:hint="eastAsia"/>
          <w:kern w:val="0"/>
          <w:sz w:val="24"/>
          <w:szCs w:val="24"/>
        </w:rPr>
        <w:t>具体统计信息如表</w:t>
      </w:r>
      <w:r w:rsidR="00511A45" w:rsidRPr="000528FF">
        <w:rPr>
          <w:rFonts w:ascii="Times New Roman" w:eastAsia="宋体" w:hAnsi="Times New Roman" w:cs="Times New Roman"/>
          <w:kern w:val="0"/>
          <w:sz w:val="24"/>
          <w:szCs w:val="24"/>
        </w:rPr>
        <w:t>4-1</w:t>
      </w:r>
      <w:r w:rsidR="00511A45">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2C000682" wp14:editId="18066E3D">
            <wp:extent cx="3843937" cy="18689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366" cy="1938731"/>
                    </a:xfrm>
                    <a:prstGeom prst="rect">
                      <a:avLst/>
                    </a:prstGeom>
                  </pic:spPr>
                </pic:pic>
              </a:graphicData>
            </a:graphic>
          </wp:inline>
        </w:drawing>
      </w:r>
    </w:p>
    <w:p w:rsidR="00511A45"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w:t>
      </w:r>
      <w:r w:rsidRPr="000528FF">
        <w:rPr>
          <w:rFonts w:ascii="Times New Roman" w:eastAsia="楷体" w:hAnsi="Times New Roman" w:cs="Times New Roman"/>
          <w:kern w:val="0"/>
        </w:rPr>
        <w:t>4-1</w:t>
      </w:r>
      <w:r w:rsidRPr="00F82BF9">
        <w:rPr>
          <w:rFonts w:ascii="楷体" w:eastAsia="楷体" w:hAnsi="楷体" w:cs="瀹嬩綋" w:hint="eastAsia"/>
          <w:kern w:val="0"/>
        </w:rPr>
        <w:t xml:space="preserve"> 实验数据集的网络模式</w:t>
      </w:r>
    </w:p>
    <w:p w:rsidR="001B399A" w:rsidRPr="001B399A" w:rsidRDefault="001B399A" w:rsidP="001B399A">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w:t>
      </w:r>
      <w:r w:rsidRPr="000528FF">
        <w:rPr>
          <w:rFonts w:ascii="Times New Roman" w:eastAsia="楷体" w:hAnsi="Times New Roman" w:cs="Times New Roman"/>
          <w:kern w:val="0"/>
        </w:rPr>
        <w:t>4-1</w:t>
      </w:r>
      <w:r w:rsidRPr="00F82BF9">
        <w:rPr>
          <w:rFonts w:ascii="楷体" w:eastAsia="楷体" w:hAnsi="楷体" w:cs="瀹嬩綋"/>
          <w:kern w:val="0"/>
        </w:rPr>
        <w:t xml:space="preserve"> </w:t>
      </w:r>
      <w:r w:rsidRPr="00F82BF9">
        <w:rPr>
          <w:rFonts w:ascii="楷体" w:eastAsia="楷体" w:hAnsi="楷体" w:cs="瀹嬩綋" w:hint="eastAsia"/>
          <w:kern w:val="0"/>
        </w:rPr>
        <w:t>实验数据集的统计信息</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0528FF">
        <w:rPr>
          <w:rFonts w:ascii="Times New Roman" w:eastAsia="宋体" w:hAnsi="Times New Roman" w:cs="Times New Roman"/>
          <w:kern w:val="0"/>
          <w:sz w:val="24"/>
          <w:szCs w:val="24"/>
        </w:rPr>
        <w:t>MovieLens-100K</w:t>
      </w:r>
      <w:r w:rsidRPr="00511A45">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ML100K</w:t>
      </w:r>
      <w:r w:rsidRPr="00511A45">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MovieLens</w:t>
      </w:r>
      <w:r>
        <w:rPr>
          <w:rFonts w:ascii="宋体" w:eastAsia="宋体" w:hAnsi="宋体" w:cs="瀹嬩綋" w:hint="eastAsia"/>
          <w:kern w:val="0"/>
          <w:sz w:val="24"/>
          <w:szCs w:val="24"/>
        </w:rPr>
        <w:t>数据</w:t>
      </w:r>
      <w:proofErr w:type="gramStart"/>
      <w:r>
        <w:rPr>
          <w:rFonts w:ascii="宋体" w:eastAsia="宋体" w:hAnsi="宋体" w:cs="瀹嬩綋" w:hint="eastAsia"/>
          <w:kern w:val="0"/>
          <w:sz w:val="24"/>
          <w:szCs w:val="24"/>
        </w:rPr>
        <w:t>集</w:t>
      </w:r>
      <w:r w:rsidRPr="00511A45">
        <w:rPr>
          <w:rFonts w:ascii="宋体" w:eastAsia="宋体" w:hAnsi="宋体" w:cs="瀹嬩綋" w:hint="eastAsia"/>
          <w:kern w:val="0"/>
          <w:sz w:val="24"/>
          <w:szCs w:val="24"/>
        </w:rPr>
        <w:t>广泛</w:t>
      </w:r>
      <w:proofErr w:type="gramEnd"/>
      <w:r w:rsidRPr="00511A45">
        <w:rPr>
          <w:rFonts w:ascii="宋体" w:eastAsia="宋体" w:hAnsi="宋体" w:cs="瀹嬩綋" w:hint="eastAsia"/>
          <w:kern w:val="0"/>
          <w:sz w:val="24"/>
          <w:szCs w:val="24"/>
        </w:rPr>
        <w:t>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0528FF">
        <w:rPr>
          <w:rFonts w:ascii="Times New Roman" w:eastAsia="宋体" w:hAnsi="Times New Roman" w:cs="Times New Roman"/>
          <w:kern w:val="0"/>
          <w:sz w:val="24"/>
          <w:szCs w:val="24"/>
        </w:rPr>
        <w:t>ML100K</w:t>
      </w:r>
      <w:r w:rsidRPr="00511A45">
        <w:rPr>
          <w:rFonts w:ascii="宋体" w:eastAsia="宋体" w:hAnsi="宋体" w:cs="瀹嬩綋" w:hint="eastAsia"/>
          <w:kern w:val="0"/>
          <w:sz w:val="24"/>
          <w:szCs w:val="24"/>
        </w:rPr>
        <w:t>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w:t>
      </w:r>
      <w:r w:rsidRPr="000528FF">
        <w:rPr>
          <w:rFonts w:ascii="Times New Roman" w:eastAsia="宋体" w:hAnsi="Times New Roman" w:cs="Times New Roman"/>
          <w:kern w:val="0"/>
          <w:sz w:val="24"/>
          <w:szCs w:val="24"/>
        </w:rPr>
        <w:t>IMDb</w:t>
      </w:r>
      <w:proofErr w:type="gramStart"/>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w:t>
      </w:r>
      <w:proofErr w:type="gramEnd"/>
      <w:r w:rsidR="000C6DED">
        <w:rPr>
          <w:rFonts w:ascii="宋体" w:eastAsia="宋体" w:hAnsi="宋体" w:cs="瀹嬩綋" w:hint="eastAsia"/>
          <w:kern w:val="0"/>
          <w:sz w:val="24"/>
          <w:szCs w:val="24"/>
        </w:rPr>
        <w:t>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sidRPr="000528FF">
        <w:rPr>
          <w:rFonts w:ascii="Times New Roman" w:eastAsia="宋体" w:hAnsi="Times New Roman" w:cs="Times New Roman"/>
          <w:kern w:val="0"/>
          <w:sz w:val="24"/>
          <w:szCs w:val="24"/>
        </w:rPr>
        <w:t>Amazon</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w:t>
      </w:r>
      <w:proofErr w:type="gramStart"/>
      <w:r w:rsidR="00B22C3F">
        <w:rPr>
          <w:rFonts w:ascii="宋体" w:eastAsia="宋体" w:hAnsi="宋体" w:cs="瀹嬩綋" w:hint="eastAsia"/>
          <w:kern w:val="0"/>
          <w:sz w:val="24"/>
          <w:szCs w:val="24"/>
        </w:rPr>
        <w:t>马逊电商</w:t>
      </w:r>
      <w:proofErr w:type="gramEnd"/>
      <w:r w:rsidR="00B22C3F">
        <w:rPr>
          <w:rFonts w:ascii="宋体" w:eastAsia="宋体" w:hAnsi="宋体" w:cs="瀹嬩綋" w:hint="eastAsia"/>
          <w:kern w:val="0"/>
          <w:sz w:val="24"/>
          <w:szCs w:val="24"/>
        </w:rPr>
        <w:t>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A77DD2" w:rsidRDefault="00A77DD2"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公开数据集</w:t>
      </w:r>
      <w:r w:rsidRPr="000528FF">
        <w:rPr>
          <w:rFonts w:ascii="Times New Roman" w:eastAsia="宋体" w:hAnsi="Times New Roman" w:cs="Times New Roman"/>
          <w:kern w:val="0"/>
          <w:sz w:val="24"/>
          <w:szCs w:val="24"/>
        </w:rPr>
        <w:t>MovieLens</w:t>
      </w:r>
      <w:r>
        <w:rPr>
          <w:rFonts w:ascii="宋体" w:eastAsia="宋体" w:hAnsi="宋体" w:cs="瀹嬩綋" w:hint="eastAsia"/>
          <w:kern w:val="0"/>
          <w:sz w:val="24"/>
          <w:szCs w:val="24"/>
        </w:rPr>
        <w:t>和</w:t>
      </w:r>
      <w:r w:rsidRPr="000528FF">
        <w:rPr>
          <w:rFonts w:ascii="Times New Roman" w:eastAsia="宋体" w:hAnsi="Times New Roman" w:cs="Times New Roman"/>
          <w:kern w:val="0"/>
          <w:sz w:val="24"/>
          <w:szCs w:val="24"/>
        </w:rPr>
        <w:t>Amazon</w:t>
      </w:r>
      <w:r>
        <w:rPr>
          <w:rFonts w:ascii="宋体" w:eastAsia="宋体" w:hAnsi="宋体" w:cs="瀹嬩綋" w:hint="eastAsia"/>
          <w:kern w:val="0"/>
          <w:sz w:val="24"/>
          <w:szCs w:val="24"/>
        </w:rPr>
        <w:t>所包含的用户</w:t>
      </w:r>
      <w:r w:rsidRPr="000528FF">
        <w:rPr>
          <w:rFonts w:ascii="Times New Roman" w:eastAsia="宋体" w:hAnsi="Times New Roman" w:cs="Times New Roman"/>
          <w:kern w:val="0"/>
          <w:sz w:val="24"/>
          <w:szCs w:val="24"/>
        </w:rPr>
        <w:t>-</w:t>
      </w:r>
      <w:r>
        <w:rPr>
          <w:rFonts w:ascii="宋体" w:eastAsia="宋体" w:hAnsi="宋体" w:cs="瀹嬩綋" w:hint="eastAsia"/>
          <w:kern w:val="0"/>
          <w:sz w:val="24"/>
          <w:szCs w:val="24"/>
        </w:rPr>
        <w:t>物品交互信息</w:t>
      </w:r>
      <w:r w:rsidR="002D1790">
        <w:rPr>
          <w:rFonts w:ascii="宋体" w:eastAsia="宋体" w:hAnsi="宋体" w:cs="瀹嬩綋" w:hint="eastAsia"/>
          <w:kern w:val="0"/>
          <w:sz w:val="24"/>
          <w:szCs w:val="24"/>
        </w:rPr>
        <w:t>为</w:t>
      </w:r>
      <w:r w:rsidRPr="000528FF">
        <w:rPr>
          <w:rFonts w:ascii="Times New Roman" w:eastAsia="宋体" w:hAnsi="Times New Roman" w:cs="Times New Roman"/>
          <w:kern w:val="0"/>
          <w:sz w:val="24"/>
          <w:szCs w:val="24"/>
        </w:rPr>
        <w:t>1</w:t>
      </w:r>
      <w:r>
        <w:rPr>
          <w:rFonts w:ascii="宋体" w:eastAsia="宋体" w:hAnsi="宋体" w:cs="瀹嬩綋" w:hint="eastAsia"/>
          <w:kern w:val="0"/>
          <w:sz w:val="24"/>
          <w:szCs w:val="24"/>
        </w:rPr>
        <w:t>至</w:t>
      </w:r>
      <w:r w:rsidRPr="000528FF">
        <w:rPr>
          <w:rFonts w:ascii="Times New Roman" w:eastAsia="宋体" w:hAnsi="Times New Roman" w:cs="Times New Roman"/>
          <w:kern w:val="0"/>
          <w:sz w:val="24"/>
          <w:szCs w:val="24"/>
        </w:rPr>
        <w:t>5</w:t>
      </w:r>
      <w:r>
        <w:rPr>
          <w:rFonts w:ascii="宋体" w:eastAsia="宋体" w:hAnsi="宋体" w:cs="瀹嬩綋" w:hint="eastAsia"/>
          <w:kern w:val="0"/>
          <w:sz w:val="24"/>
          <w:szCs w:val="24"/>
        </w:rPr>
        <w:t>的相应评分，因而直接建模会</w:t>
      </w:r>
      <w:proofErr w:type="gramStart"/>
      <w:r>
        <w:rPr>
          <w:rFonts w:ascii="宋体" w:eastAsia="宋体" w:hAnsi="宋体" w:cs="瀹嬩綋" w:hint="eastAsia"/>
          <w:kern w:val="0"/>
          <w:sz w:val="24"/>
          <w:szCs w:val="24"/>
        </w:rPr>
        <w:t>得到带权异质</w:t>
      </w:r>
      <w:proofErr w:type="gramEnd"/>
      <w:r>
        <w:rPr>
          <w:rFonts w:ascii="宋体" w:eastAsia="宋体" w:hAnsi="宋体" w:cs="瀹嬩綋" w:hint="eastAsia"/>
          <w:kern w:val="0"/>
          <w:sz w:val="24"/>
          <w:szCs w:val="24"/>
        </w:rPr>
        <w:t>信息网络。但就本文所提模型而言，不考虑权重对于欧几里</w:t>
      </w:r>
      <w:proofErr w:type="gramStart"/>
      <w:r>
        <w:rPr>
          <w:rFonts w:ascii="宋体" w:eastAsia="宋体" w:hAnsi="宋体" w:cs="瀹嬩綋" w:hint="eastAsia"/>
          <w:kern w:val="0"/>
          <w:sz w:val="24"/>
          <w:szCs w:val="24"/>
        </w:rPr>
        <w:t>得距离</w:t>
      </w:r>
      <w:proofErr w:type="gramEnd"/>
      <w:r>
        <w:rPr>
          <w:rFonts w:ascii="宋体" w:eastAsia="宋体" w:hAnsi="宋体" w:cs="瀹嬩綋" w:hint="eastAsia"/>
          <w:kern w:val="0"/>
          <w:sz w:val="24"/>
          <w:szCs w:val="24"/>
        </w:rPr>
        <w:t>度量指标的影响，因此将其统一处理为</w:t>
      </w:r>
      <w:r w:rsidRPr="000528FF">
        <w:rPr>
          <w:rFonts w:ascii="Times New Roman" w:eastAsia="宋体" w:hAnsi="Times New Roman" w:cs="Times New Roman"/>
          <w:kern w:val="0"/>
          <w:sz w:val="24"/>
          <w:szCs w:val="24"/>
        </w:rPr>
        <w:t>1</w:t>
      </w:r>
      <w:r w:rsidR="006A5842">
        <w:rPr>
          <w:rFonts w:ascii="宋体" w:eastAsia="宋体" w:hAnsi="宋体" w:cs="瀹嬩綋" w:hint="eastAsia"/>
          <w:kern w:val="0"/>
          <w:sz w:val="24"/>
          <w:szCs w:val="24"/>
        </w:rPr>
        <w:t>。也就是说，</w:t>
      </w:r>
      <w:r>
        <w:rPr>
          <w:rFonts w:ascii="宋体" w:eastAsia="宋体" w:hAnsi="宋体" w:cs="瀹嬩綋" w:hint="eastAsia"/>
          <w:kern w:val="0"/>
          <w:sz w:val="24"/>
          <w:szCs w:val="24"/>
        </w:rPr>
        <w:t>若存在评分信息，相应用户</w:t>
      </w:r>
      <w:r w:rsidRPr="000528FF">
        <w:rPr>
          <w:rFonts w:ascii="Times New Roman" w:eastAsia="宋体" w:hAnsi="Times New Roman" w:cs="Times New Roman"/>
          <w:kern w:val="0"/>
          <w:sz w:val="24"/>
          <w:szCs w:val="24"/>
        </w:rPr>
        <w:t>-</w:t>
      </w:r>
      <w:r>
        <w:rPr>
          <w:rFonts w:ascii="宋体" w:eastAsia="宋体" w:hAnsi="宋体" w:cs="瀹嬩綋" w:hint="eastAsia"/>
          <w:kern w:val="0"/>
          <w:sz w:val="24"/>
          <w:szCs w:val="24"/>
        </w:rPr>
        <w:t>物品有连边</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若不存在评分信息</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则相应用户</w:t>
      </w:r>
      <w:r w:rsidR="006A5842" w:rsidRPr="000528FF">
        <w:rPr>
          <w:rFonts w:ascii="Times New Roman" w:eastAsia="宋体" w:hAnsi="Times New Roman" w:cs="Times New Roman"/>
          <w:kern w:val="0"/>
          <w:sz w:val="24"/>
          <w:szCs w:val="24"/>
        </w:rPr>
        <w:t>-</w:t>
      </w:r>
      <w:proofErr w:type="gramStart"/>
      <w:r w:rsidR="006A5842">
        <w:rPr>
          <w:rFonts w:ascii="宋体" w:eastAsia="宋体" w:hAnsi="宋体" w:cs="瀹嬩綋" w:hint="eastAsia"/>
          <w:kern w:val="0"/>
          <w:sz w:val="24"/>
          <w:szCs w:val="24"/>
        </w:rPr>
        <w:t>物品</w:t>
      </w:r>
      <w:r w:rsidR="00EC055E">
        <w:rPr>
          <w:rFonts w:ascii="宋体" w:eastAsia="宋体" w:hAnsi="宋体" w:cs="瀹嬩綋" w:hint="eastAsia"/>
          <w:kern w:val="0"/>
          <w:sz w:val="24"/>
          <w:szCs w:val="24"/>
        </w:rPr>
        <w:t>无连边</w:t>
      </w:r>
      <w:proofErr w:type="gramEnd"/>
      <w:r>
        <w:rPr>
          <w:rFonts w:ascii="宋体" w:eastAsia="宋体" w:hAnsi="宋体" w:cs="瀹嬩綋" w:hint="eastAsia"/>
          <w:kern w:val="0"/>
          <w:sz w:val="24"/>
          <w:szCs w:val="24"/>
        </w:rPr>
        <w:t>。</w:t>
      </w:r>
    </w:p>
    <w:p w:rsidR="00392361" w:rsidRPr="00B031F9" w:rsidRDefault="00392361" w:rsidP="00392361">
      <w:pPr>
        <w:pStyle w:val="3"/>
        <w:ind w:firstLine="482"/>
        <w:rPr>
          <w:rFonts w:ascii="黑体" w:hAnsi="黑体"/>
        </w:rPr>
      </w:pPr>
      <w:bookmarkStart w:id="37" w:name="_Toc10730027"/>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7"/>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0528FF">
        <w:rPr>
          <w:rFonts w:ascii="Times New Roman" w:eastAsia="宋体" w:hAnsi="Times New Roman" w:cs="Times New Roman"/>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w:t>
      </w:r>
      <w:r w:rsidRPr="000528FF">
        <w:rPr>
          <w:rFonts w:ascii="Times New Roman" w:eastAsia="宋体" w:hAnsi="Times New Roman" w:cs="Times New Roman"/>
          <w:kern w:val="0"/>
          <w:sz w:val="24"/>
          <w:szCs w:val="24"/>
        </w:rPr>
        <w:t>99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w:t>
      </w:r>
      <w:r w:rsidRPr="000528FF">
        <w:rPr>
          <w:rFonts w:ascii="Times New Roman" w:eastAsia="宋体" w:hAnsi="Times New Roman" w:cs="Times New Roman"/>
          <w:kern w:val="0"/>
          <w:sz w:val="24"/>
          <w:szCs w:val="24"/>
        </w:rPr>
        <w:t>100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w:t>
      </w:r>
      <w:r w:rsidR="00890B25" w:rsidRPr="000528FF">
        <w:rPr>
          <w:rFonts w:ascii="Times New Roman" w:eastAsia="宋体" w:hAnsi="Times New Roman" w:cs="Times New Roman"/>
          <w:kern w:val="0"/>
          <w:sz w:val="24"/>
          <w:szCs w:val="24"/>
        </w:rPr>
        <w:t>baselines</w:t>
      </w:r>
      <w:r w:rsidR="00890B25">
        <w:rPr>
          <w:rFonts w:ascii="宋体" w:eastAsia="宋体" w:hAnsi="宋体" w:cs="瀹嬩綋" w:hint="eastAsia"/>
          <w:kern w:val="0"/>
          <w:sz w:val="24"/>
          <w:szCs w:val="24"/>
        </w:rPr>
        <w:t>进行公平比较，本文对所有</w:t>
      </w:r>
      <w:r w:rsidR="00890B25" w:rsidRPr="000528FF">
        <w:rPr>
          <w:rFonts w:ascii="Times New Roman" w:eastAsia="宋体" w:hAnsi="Times New Roman" w:cs="Times New Roman"/>
          <w:kern w:val="0"/>
          <w:sz w:val="24"/>
          <w:szCs w:val="24"/>
        </w:rPr>
        <w:t>baselines</w:t>
      </w:r>
      <w:r w:rsidR="00890B25">
        <w:rPr>
          <w:rFonts w:ascii="宋体" w:eastAsia="宋体" w:hAnsi="宋体" w:cs="瀹嬩綋" w:hint="eastAsia"/>
          <w:kern w:val="0"/>
          <w:sz w:val="24"/>
          <w:szCs w:val="24"/>
        </w:rPr>
        <w:t>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0528FF">
        <w:rPr>
          <w:rFonts w:ascii="Times New Roman" w:eastAsia="宋体" w:hAnsi="Times New Roman" w:cs="Times New Roman"/>
          <w:kern w:val="0"/>
          <w:sz w:val="24"/>
          <w:szCs w:val="24"/>
        </w:rPr>
        <w:t>Hit Ratio</w:t>
      </w:r>
      <w:r w:rsidRPr="00890B25">
        <w:rPr>
          <w:rFonts w:ascii="宋体" w:eastAsia="宋体" w:hAnsi="宋体" w:cs="瀹嬩綋"/>
          <w:kern w:val="0"/>
          <w:sz w:val="24"/>
          <w:szCs w:val="24"/>
        </w:rPr>
        <w:t xml:space="preserve"> </w:t>
      </w:r>
      <w:r>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 xml:space="preserve">Normalized </w:t>
      </w:r>
      <w:r w:rsidRPr="000528FF">
        <w:rPr>
          <w:rFonts w:ascii="Times New Roman" w:eastAsia="宋体" w:hAnsi="Times New Roman" w:cs="Times New Roman"/>
          <w:kern w:val="0"/>
          <w:sz w:val="24"/>
          <w:szCs w:val="24"/>
        </w:rPr>
        <w:lastRenderedPageBreak/>
        <w:t>Discounted Cumulative Gain</w:t>
      </w:r>
      <w:r>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NDCG</w:t>
      </w:r>
      <w:r w:rsidRPr="00E035F9">
        <w:rPr>
          <w:rFonts w:ascii="宋体" w:eastAsia="宋体" w:hAnsi="宋体" w:cs="瀹嬩綋" w:hint="eastAsia"/>
          <w:kern w:val="0"/>
          <w:sz w:val="24"/>
          <w:szCs w:val="24"/>
        </w:rPr>
        <w:t>）</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对于</w:t>
      </w:r>
      <w:r w:rsidRPr="002A7879">
        <w:rPr>
          <w:rFonts w:ascii="Times New Roman" w:eastAsia="宋体" w:hAnsi="Times New Roman" w:cs="Times New Roman"/>
          <w:kern w:val="0"/>
          <w:sz w:val="24"/>
          <w:szCs w:val="24"/>
        </w:rPr>
        <w:t>HR</w:t>
      </w:r>
      <w:r>
        <w:rPr>
          <w:rFonts w:ascii="宋体" w:eastAsia="宋体" w:hAnsi="宋体" w:cs="瀹嬩綋" w:hint="eastAsia"/>
          <w:kern w:val="0"/>
          <w:sz w:val="24"/>
          <w:szCs w:val="24"/>
        </w:rPr>
        <w:t>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w:t>
      </w:r>
      <w:r w:rsidRPr="002A7879">
        <w:rPr>
          <w:rFonts w:ascii="Times New Roman" w:hAnsi="Times New Roman" w:cs="Times New Roman"/>
          <w:kern w:val="0"/>
          <w:sz w:val="24"/>
          <w:szCs w:val="24"/>
        </w:rPr>
        <w:t>NDCG</w:t>
      </w:r>
      <w:r w:rsidRPr="007B1E0E">
        <w:rPr>
          <w:rFonts w:asciiTheme="minorEastAsia" w:hAnsiTheme="minorEastAsia" w:cs="瀹嬩綋" w:hint="eastAsia"/>
          <w:kern w:val="0"/>
          <w:sz w:val="24"/>
          <w:szCs w:val="24"/>
        </w:rPr>
        <w:t>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w:t>
      </w:r>
      <w:r w:rsidRPr="002A7879">
        <w:rPr>
          <w:rFonts w:ascii="Times New Roman" w:hAnsi="Times New Roman" w:cs="Times New Roman"/>
          <w:kern w:val="0"/>
          <w:sz w:val="24"/>
          <w:szCs w:val="24"/>
        </w:rPr>
        <w:t>Cumulative Gain</w:t>
      </w:r>
      <w:r w:rsidRPr="007B1E0E">
        <w:rPr>
          <w:rFonts w:asciiTheme="minorEastAsia" w:hAnsiTheme="minorEastAsia" w:cs="瀹嬩綋" w:hint="eastAsia"/>
          <w:kern w:val="0"/>
          <w:sz w:val="24"/>
          <w:szCs w:val="24"/>
        </w:rPr>
        <w:t>，</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）开始理解</w:t>
      </w:r>
      <w:r w:rsidR="00F906A1">
        <w:rPr>
          <w:rFonts w:asciiTheme="minorEastAsia" w:hAnsiTheme="minorEastAsia" w:cs="瀹嬩綋" w:hint="eastAsia"/>
          <w:kern w:val="0"/>
          <w:sz w:val="24"/>
          <w:szCs w:val="24"/>
        </w:rPr>
        <w:t>。</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A7656F"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的改进版本</w:t>
      </w:r>
      <w:r w:rsidRPr="002A7879">
        <w:rPr>
          <w:rFonts w:ascii="Times New Roman" w:hAnsi="Times New Roman" w:cs="Times New Roman"/>
          <w:kern w:val="0"/>
          <w:sz w:val="24"/>
          <w:szCs w:val="24"/>
        </w:rPr>
        <w:t>DCG</w:t>
      </w:r>
      <w:r w:rsidRPr="007B1E0E">
        <w:rPr>
          <w:rFonts w:asciiTheme="minorEastAsia" w:hAnsiTheme="minorEastAsia" w:cs="瀹嬩綋" w:hint="eastAsia"/>
          <w:kern w:val="0"/>
          <w:sz w:val="24"/>
          <w:szCs w:val="24"/>
        </w:rPr>
        <w:t>（</w:t>
      </w:r>
      <w:r w:rsidRPr="002A7879">
        <w:rPr>
          <w:rFonts w:ascii="Times New Roman" w:hAnsi="Times New Roman" w:cs="Times New Roman"/>
          <w:kern w:val="0"/>
          <w:sz w:val="24"/>
          <w:szCs w:val="24"/>
        </w:rPr>
        <w:t>Discounted Cumulative Gain</w:t>
      </w:r>
      <w:r w:rsidRPr="007B1E0E">
        <w:rPr>
          <w:rFonts w:asciiTheme="minorEastAsia" w:hAnsiTheme="minorEastAsia" w:cs="瀹嬩綋" w:hint="eastAsia"/>
          <w:kern w:val="0"/>
          <w:sz w:val="24"/>
          <w:szCs w:val="24"/>
        </w:rPr>
        <w:t>），即在每个</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 + 1)</m:t>
                </m:r>
              </m:e>
            </m:func>
          </m:den>
        </m:f>
      </m:oMath>
      <w:r w:rsidRPr="007B1E0E">
        <w:rPr>
          <w:rFonts w:asciiTheme="minorEastAsia" w:hAnsiTheme="minorEastAsia" w:cs="瀹嬩綋" w:hint="eastAsia"/>
          <w:kern w:val="0"/>
          <w:sz w:val="24"/>
          <w:szCs w:val="24"/>
        </w:rPr>
        <w:t>：</w:t>
      </w:r>
    </w:p>
    <w:p w:rsidR="00A05E30" w:rsidRPr="007B1E0E" w:rsidRDefault="00A7656F"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w:t>
      </w:r>
      <w:r w:rsidRPr="002A7879">
        <w:rPr>
          <w:rFonts w:ascii="Times New Roman" w:hAnsi="Times New Roman" w:cs="Times New Roman"/>
          <w:kern w:val="0"/>
          <w:sz w:val="24"/>
          <w:szCs w:val="24"/>
        </w:rPr>
        <w:t>DCG</w:t>
      </w:r>
      <w:r>
        <w:rPr>
          <w:rFonts w:asciiTheme="minorEastAsia" w:hAnsiTheme="minorEastAsia" w:cs="瀹嬩綋" w:hint="eastAsia"/>
          <w:kern w:val="0"/>
          <w:sz w:val="24"/>
          <w:szCs w:val="24"/>
        </w:rPr>
        <w:t>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w:t>
      </w:r>
      <w:r w:rsidRPr="002A7879">
        <w:rPr>
          <w:rFonts w:ascii="Times New Roman" w:hAnsi="Times New Roman" w:cs="Times New Roman"/>
          <w:kern w:val="0"/>
          <w:sz w:val="24"/>
          <w:szCs w:val="24"/>
        </w:rPr>
        <w:t>NDCG</w:t>
      </w:r>
      <w:r>
        <w:rPr>
          <w:rFonts w:asciiTheme="minorEastAsia" w:hAnsiTheme="minorEastAsia" w:cs="瀹嬩綋" w:hint="eastAsia"/>
          <w:kern w:val="0"/>
          <w:sz w:val="24"/>
          <w:szCs w:val="24"/>
        </w:rPr>
        <w:t>：</w:t>
      </w:r>
    </w:p>
    <w:p w:rsidR="00650E8A" w:rsidRPr="00650E8A" w:rsidRDefault="00A7656F"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w:t>
      </w:r>
      <w:r w:rsidRPr="002A7879">
        <w:rPr>
          <w:rFonts w:ascii="Times New Roman" w:hAnsi="Times New Roman" w:cs="Times New Roman"/>
          <w:kern w:val="0"/>
          <w:sz w:val="24"/>
          <w:szCs w:val="24"/>
        </w:rPr>
        <w:t>IDCG</w:t>
      </w:r>
      <w:r>
        <w:rPr>
          <w:rFonts w:asciiTheme="minorEastAsia" w:hAnsiTheme="minorEastAsia" w:cs="瀹嬩綋" w:hint="eastAsia"/>
          <w:kern w:val="0"/>
          <w:sz w:val="24"/>
          <w:szCs w:val="24"/>
        </w:rPr>
        <w:t>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实际应用到本文所采用的</w:t>
      </w:r>
      <w:r w:rsidRPr="002A7879">
        <w:rPr>
          <w:rFonts w:ascii="Times New Roman" w:eastAsia="宋体" w:hAnsi="Times New Roman" w:cs="Times New Roman"/>
          <w:kern w:val="0"/>
          <w:sz w:val="24"/>
          <w:szCs w:val="24"/>
        </w:rPr>
        <w:t>leave-one-out</w:t>
      </w:r>
      <w:r>
        <w:rPr>
          <w:rFonts w:ascii="宋体" w:eastAsia="宋体" w:hAnsi="宋体" w:cs="瀹嬩綋" w:hint="eastAsia"/>
          <w:kern w:val="0"/>
          <w:sz w:val="24"/>
          <w:szCs w:val="24"/>
        </w:rPr>
        <w:t>法，</w:t>
      </w:r>
      <w:r w:rsidRPr="002A7879">
        <w:rPr>
          <w:rFonts w:ascii="Times New Roman" w:eastAsia="宋体" w:hAnsi="Times New Roman" w:cs="Times New Roman"/>
          <w:kern w:val="0"/>
          <w:sz w:val="24"/>
          <w:szCs w:val="24"/>
        </w:rPr>
        <w:t>NDCG</w:t>
      </w:r>
      <w:r>
        <w:rPr>
          <w:rFonts w:ascii="宋体" w:eastAsia="宋体" w:hAnsi="宋体" w:cs="瀹嬩綋" w:hint="eastAsia"/>
          <w:kern w:val="0"/>
          <w:sz w:val="24"/>
          <w:szCs w:val="24"/>
        </w:rPr>
        <w:t>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2A7879">
        <w:rPr>
          <w:rFonts w:ascii="Times New Roman" w:hAnsi="Times New Roman" w:cs="Times New Roman"/>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8" w:name="_Toc10730028"/>
      <w:proofErr w:type="gramStart"/>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8"/>
      <w:proofErr w:type="gramEnd"/>
    </w:p>
    <w:p w:rsidR="009F6F8F" w:rsidRDefault="009F6F8F" w:rsidP="00884B7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w:t>
      </w:r>
      <w:r w:rsidR="00BA4809" w:rsidRPr="002A7879">
        <w:rPr>
          <w:rFonts w:ascii="Times New Roman" w:eastAsia="宋体" w:hAnsi="Times New Roman" w:cs="Times New Roman"/>
          <w:kern w:val="0"/>
          <w:sz w:val="24"/>
          <w:szCs w:val="24"/>
        </w:rPr>
        <w:t>8</w:t>
      </w:r>
      <w:r w:rsidR="006E3767">
        <w:rPr>
          <w:rFonts w:ascii="宋体" w:eastAsia="宋体" w:hAnsi="宋体" w:cs="瀹嬩綋" w:hint="eastAsia"/>
          <w:kern w:val="0"/>
          <w:sz w:val="24"/>
          <w:szCs w:val="24"/>
        </w:rPr>
        <w:t>个基线进行对比实验，包括</w:t>
      </w:r>
      <w:r w:rsidR="004D65C1">
        <w:rPr>
          <w:rFonts w:ascii="宋体" w:eastAsia="宋体" w:hAnsi="宋体" w:cs="瀹嬩綋" w:hint="eastAsia"/>
          <w:kern w:val="0"/>
          <w:sz w:val="24"/>
          <w:szCs w:val="24"/>
        </w:rPr>
        <w:t>基础模型</w:t>
      </w:r>
      <w:r w:rsidR="004D65C1" w:rsidRPr="002A7879">
        <w:rPr>
          <w:rFonts w:ascii="Times New Roman" w:eastAsia="宋体" w:hAnsi="Times New Roman" w:cs="Times New Roman"/>
          <w:kern w:val="0"/>
          <w:sz w:val="24"/>
          <w:szCs w:val="24"/>
        </w:rPr>
        <w:t>NeuACF</w:t>
      </w:r>
      <w:r w:rsidR="004D65C1">
        <w:rPr>
          <w:rFonts w:ascii="宋体" w:eastAsia="宋体" w:hAnsi="宋体" w:cs="瀹嬩綋" w:hint="eastAsia"/>
          <w:kern w:val="0"/>
          <w:sz w:val="24"/>
          <w:szCs w:val="24"/>
        </w:rPr>
        <w:t>、</w:t>
      </w:r>
      <w:r w:rsidR="006E3767">
        <w:rPr>
          <w:rFonts w:ascii="宋体" w:eastAsia="宋体" w:hAnsi="宋体" w:cs="瀹嬩綋" w:hint="eastAsia"/>
          <w:kern w:val="0"/>
          <w:sz w:val="24"/>
          <w:szCs w:val="24"/>
        </w:rPr>
        <w:t>两个基本方法（</w:t>
      </w:r>
      <w:r w:rsidR="006E3767" w:rsidRPr="002A7879">
        <w:rPr>
          <w:rFonts w:ascii="Times New Roman" w:eastAsia="宋体" w:hAnsi="Times New Roman" w:cs="Times New Roman"/>
          <w:kern w:val="0"/>
          <w:sz w:val="24"/>
          <w:szCs w:val="24"/>
        </w:rPr>
        <w:t>ItemPop</w:t>
      </w:r>
      <w:r w:rsidR="006E3767">
        <w:rPr>
          <w:rFonts w:ascii="宋体" w:eastAsia="宋体" w:hAnsi="宋体" w:cs="瀹嬩綋" w:hint="eastAsia"/>
          <w:kern w:val="0"/>
          <w:sz w:val="24"/>
          <w:szCs w:val="24"/>
        </w:rPr>
        <w:t>和</w:t>
      </w:r>
      <w:r w:rsidR="006E3767" w:rsidRPr="002A7879">
        <w:rPr>
          <w:rFonts w:ascii="Times New Roman" w:eastAsia="宋体" w:hAnsi="Times New Roman" w:cs="Times New Roman"/>
          <w:kern w:val="0"/>
          <w:sz w:val="24"/>
          <w:szCs w:val="24"/>
        </w:rPr>
        <w:t>ItemKNN</w:t>
      </w:r>
      <w:r w:rsidR="006E3767">
        <w:rPr>
          <w:rFonts w:ascii="宋体" w:eastAsia="宋体" w:hAnsi="宋体" w:cs="瀹嬩綋" w:hint="eastAsia"/>
          <w:kern w:val="0"/>
          <w:sz w:val="24"/>
          <w:szCs w:val="24"/>
        </w:rPr>
        <w:t>）</w:t>
      </w:r>
      <w:r w:rsidR="004D65C1">
        <w:rPr>
          <w:rFonts w:ascii="宋体" w:eastAsia="宋体" w:hAnsi="宋体" w:cs="瀹嬩綋" w:hint="eastAsia"/>
          <w:kern w:val="0"/>
          <w:sz w:val="24"/>
          <w:szCs w:val="24"/>
        </w:rPr>
        <w:t>、两个矩阵分解方法（</w:t>
      </w:r>
      <w:r w:rsidR="00BA4809" w:rsidRPr="002A7879">
        <w:rPr>
          <w:rFonts w:ascii="Times New Roman" w:eastAsia="宋体" w:hAnsi="Times New Roman" w:cs="Times New Roman"/>
          <w:kern w:val="0"/>
          <w:sz w:val="24"/>
          <w:szCs w:val="24"/>
        </w:rPr>
        <w:t>Matrix Factorization</w:t>
      </w:r>
      <w:r w:rsidR="00BA4809">
        <w:rPr>
          <w:rFonts w:ascii="宋体" w:eastAsia="宋体" w:hAnsi="宋体" w:cs="瀹嬩綋" w:hint="eastAsia"/>
          <w:kern w:val="0"/>
          <w:sz w:val="24"/>
          <w:szCs w:val="24"/>
        </w:rPr>
        <w:t>，</w:t>
      </w:r>
      <w:r w:rsidR="00BA4809" w:rsidRPr="002A7879">
        <w:rPr>
          <w:rFonts w:ascii="Times New Roman" w:eastAsia="宋体" w:hAnsi="Times New Roman" w:cs="Times New Roman"/>
          <w:kern w:val="0"/>
          <w:sz w:val="24"/>
          <w:szCs w:val="24"/>
        </w:rPr>
        <w:t>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2</w:t>
      </w:r>
      <w:r w:rsidR="00BA4809" w:rsidRPr="00884B79">
        <w:rPr>
          <w:rFonts w:ascii="宋体" w:eastAsia="宋体" w:hAnsi="宋体" w:cs="瀹嬩綋"/>
          <w:kern w:val="0"/>
          <w:sz w:val="24"/>
          <w:szCs w:val="24"/>
          <w:vertAlign w:val="superscript"/>
        </w:rPr>
        <w:t>]</w:t>
      </w:r>
      <w:r w:rsidR="00BA4809">
        <w:rPr>
          <w:rFonts w:ascii="宋体" w:eastAsia="宋体" w:hAnsi="宋体" w:cs="瀹嬩綋" w:hint="eastAsia"/>
          <w:kern w:val="0"/>
          <w:sz w:val="24"/>
          <w:szCs w:val="24"/>
        </w:rPr>
        <w:t>和</w:t>
      </w:r>
      <w:r w:rsidR="00BA4809" w:rsidRPr="002A7879">
        <w:rPr>
          <w:rFonts w:ascii="Times New Roman" w:eastAsia="宋体" w:hAnsi="Times New Roman" w:cs="Times New Roman"/>
          <w:kern w:val="0"/>
          <w:sz w:val="24"/>
          <w:szCs w:val="24"/>
        </w:rPr>
        <w:t>element-wise Alternating Least Squares</w:t>
      </w:r>
      <w:r w:rsidR="00BA4809">
        <w:rPr>
          <w:rFonts w:ascii="宋体" w:eastAsia="宋体" w:hAnsi="宋体" w:cs="瀹嬩綋" w:hint="eastAsia"/>
          <w:kern w:val="0"/>
          <w:sz w:val="24"/>
          <w:szCs w:val="24"/>
        </w:rPr>
        <w:t>，</w:t>
      </w:r>
      <w:r w:rsidR="00BA4809" w:rsidRPr="002A7879">
        <w:rPr>
          <w:rFonts w:ascii="Times New Roman" w:eastAsia="宋体" w:hAnsi="Times New Roman" w:cs="Times New Roman"/>
          <w:kern w:val="0"/>
          <w:sz w:val="24"/>
          <w:szCs w:val="24"/>
        </w:rPr>
        <w:t>eALS</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31</w:t>
      </w:r>
      <w:r w:rsidR="00BA4809" w:rsidRPr="00884B79">
        <w:rPr>
          <w:rFonts w:ascii="宋体" w:eastAsia="宋体" w:hAnsi="宋体" w:cs="瀹嬩綋"/>
          <w:kern w:val="0"/>
          <w:sz w:val="24"/>
          <w:szCs w:val="24"/>
          <w:vertAlign w:val="superscript"/>
        </w:rPr>
        <w:t>]</w:t>
      </w:r>
      <w:r w:rsidR="004D65C1" w:rsidRPr="00BA4809">
        <w:rPr>
          <w:rFonts w:ascii="宋体" w:eastAsia="宋体" w:hAnsi="宋体" w:cs="瀹嬩綋" w:hint="eastAsia"/>
          <w:kern w:val="0"/>
          <w:sz w:val="24"/>
          <w:szCs w:val="24"/>
        </w:rPr>
        <w:t>）</w:t>
      </w:r>
      <w:r w:rsidR="004D65C1">
        <w:rPr>
          <w:rFonts w:ascii="宋体" w:eastAsia="宋体" w:hAnsi="宋体" w:cs="瀹嬩綋" w:hint="eastAsia"/>
          <w:kern w:val="0"/>
          <w:sz w:val="24"/>
          <w:szCs w:val="24"/>
        </w:rPr>
        <w:t>、一个基于</w:t>
      </w:r>
      <w:r w:rsidR="004D65C1" w:rsidRPr="002A7879">
        <w:rPr>
          <w:rFonts w:ascii="Times New Roman" w:eastAsia="宋体" w:hAnsi="Times New Roman" w:cs="Times New Roman"/>
          <w:kern w:val="0"/>
          <w:sz w:val="24"/>
          <w:szCs w:val="24"/>
        </w:rPr>
        <w:t>pair-wise</w:t>
      </w:r>
      <w:r w:rsidR="004D65C1">
        <w:rPr>
          <w:rFonts w:ascii="宋体" w:eastAsia="宋体" w:hAnsi="宋体" w:cs="瀹嬩綋" w:hint="eastAsia"/>
          <w:kern w:val="0"/>
          <w:sz w:val="24"/>
          <w:szCs w:val="24"/>
        </w:rPr>
        <w:t>损失函数的排序方法（</w:t>
      </w:r>
      <w:r w:rsidR="004D65C1" w:rsidRPr="002A7879">
        <w:rPr>
          <w:rFonts w:ascii="Times New Roman" w:eastAsia="宋体" w:hAnsi="Times New Roman" w:cs="Times New Roman"/>
          <w:kern w:val="0"/>
          <w:sz w:val="24"/>
          <w:szCs w:val="24"/>
        </w:rPr>
        <w:t>Bayesian Personalized Ranking</w:t>
      </w:r>
      <w:r w:rsidR="004D65C1">
        <w:rPr>
          <w:rFonts w:ascii="宋体" w:eastAsia="宋体" w:hAnsi="宋体" w:cs="瀹嬩綋" w:hint="eastAsia"/>
          <w:kern w:val="0"/>
          <w:sz w:val="24"/>
          <w:szCs w:val="24"/>
        </w:rPr>
        <w:t>，</w:t>
      </w:r>
      <w:r w:rsidR="004D65C1" w:rsidRPr="002A7879">
        <w:rPr>
          <w:rFonts w:ascii="Times New Roman" w:eastAsia="宋体" w:hAnsi="Times New Roman" w:cs="Times New Roman"/>
          <w:kern w:val="0"/>
          <w:sz w:val="24"/>
          <w:szCs w:val="24"/>
        </w:rPr>
        <w:t>BPR</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32</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和</w:t>
      </w:r>
      <w:r w:rsidR="004D65C1">
        <w:rPr>
          <w:rFonts w:ascii="宋体" w:eastAsia="宋体" w:hAnsi="宋体" w:cs="瀹嬩綋" w:hint="eastAsia"/>
          <w:kern w:val="0"/>
          <w:sz w:val="24"/>
          <w:szCs w:val="24"/>
        </w:rPr>
        <w:t>两个基于神经网络的方法</w:t>
      </w:r>
      <w:r w:rsidR="006E3767">
        <w:rPr>
          <w:rFonts w:ascii="宋体" w:eastAsia="宋体" w:hAnsi="宋体" w:cs="瀹嬩綋" w:hint="eastAsia"/>
          <w:kern w:val="0"/>
          <w:sz w:val="24"/>
          <w:szCs w:val="24"/>
        </w:rPr>
        <w:t>（</w:t>
      </w:r>
      <w:r w:rsidR="006E3767" w:rsidRPr="002A7879">
        <w:rPr>
          <w:rFonts w:ascii="Times New Roman" w:eastAsia="宋体" w:hAnsi="Times New Roman" w:cs="Times New Roman"/>
          <w:kern w:val="0"/>
          <w:sz w:val="24"/>
          <w:szCs w:val="24"/>
        </w:rPr>
        <w:t>Deep Matrix 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sidRPr="002A7879">
        <w:rPr>
          <w:rFonts w:ascii="Times New Roman" w:eastAsia="宋体" w:hAnsi="Times New Roman" w:cs="Times New Roman"/>
          <w:kern w:val="0"/>
          <w:sz w:val="24"/>
          <w:szCs w:val="24"/>
        </w:rPr>
        <w:t>DMF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33</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lastRenderedPageBreak/>
        <w:t>和</w:t>
      </w:r>
      <w:r w:rsidR="004D65C1" w:rsidRPr="002A7879">
        <w:rPr>
          <w:rFonts w:ascii="Times New Roman" w:eastAsia="宋体" w:hAnsi="Times New Roman" w:cs="Times New Roman"/>
          <w:kern w:val="0"/>
          <w:sz w:val="24"/>
          <w:szCs w:val="24"/>
        </w:rPr>
        <w:t>Neural networkbased Collaborative Filtering</w:t>
      </w:r>
      <w:r w:rsidR="004D65C1">
        <w:rPr>
          <w:rFonts w:ascii="宋体" w:eastAsia="宋体" w:hAnsi="宋体" w:cs="瀹嬩綋" w:hint="eastAsia"/>
          <w:kern w:val="0"/>
          <w:sz w:val="24"/>
          <w:szCs w:val="24"/>
        </w:rPr>
        <w:t>，</w:t>
      </w:r>
      <w:r w:rsidR="004D65C1" w:rsidRPr="002A7879">
        <w:rPr>
          <w:rFonts w:ascii="Times New Roman" w:eastAsia="宋体" w:hAnsi="Times New Roman" w:cs="Times New Roman"/>
          <w:kern w:val="0"/>
          <w:sz w:val="24"/>
          <w:szCs w:val="24"/>
        </w:rPr>
        <w:t>NCF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34</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w:t>
      </w:r>
      <w:r w:rsidR="006E3767">
        <w:rPr>
          <w:rFonts w:ascii="宋体" w:eastAsia="宋体" w:hAnsi="宋体" w:cs="瀹嬩綋" w:hint="eastAsia"/>
          <w:kern w:val="0"/>
          <w:sz w:val="24"/>
          <w:szCs w:val="24"/>
        </w:rPr>
        <w:t>概要介绍如下：</w:t>
      </w:r>
    </w:p>
    <w:p w:rsidR="007501D2" w:rsidRDefault="007501D2" w:rsidP="007501D2">
      <w:pPr>
        <w:autoSpaceDE w:val="0"/>
        <w:autoSpaceDN w:val="0"/>
        <w:adjustRightInd w:val="0"/>
        <w:spacing w:line="288" w:lineRule="auto"/>
        <w:rPr>
          <w:rFonts w:ascii="宋体" w:eastAsia="宋体" w:hAnsi="宋体" w:cs="瀹嬩綋"/>
          <w:kern w:val="0"/>
          <w:sz w:val="24"/>
          <w:szCs w:val="24"/>
        </w:rPr>
      </w:pPr>
      <w:r w:rsidRPr="002A7879">
        <w:rPr>
          <w:rFonts w:ascii="Times New Roman" w:eastAsia="宋体" w:hAnsi="Times New Roman" w:cs="Times New Roman"/>
          <w:kern w:val="0"/>
          <w:sz w:val="24"/>
          <w:szCs w:val="24"/>
        </w:rPr>
        <w:t>NeuACF</w:t>
      </w:r>
      <w:r>
        <w:rPr>
          <w:rFonts w:ascii="宋体" w:eastAsia="宋体" w:hAnsi="宋体" w:cs="瀹嬩綋" w:hint="eastAsia"/>
          <w:kern w:val="0"/>
          <w:sz w:val="24"/>
          <w:szCs w:val="24"/>
        </w:rPr>
        <w:t>，</w:t>
      </w:r>
      <w:r w:rsidR="00B13F9C">
        <w:rPr>
          <w:rFonts w:ascii="宋体" w:eastAsia="宋体" w:hAnsi="宋体" w:cs="瀹嬩綋" w:hint="eastAsia"/>
          <w:kern w:val="0"/>
          <w:sz w:val="24"/>
          <w:szCs w:val="24"/>
        </w:rPr>
        <w:t>将推荐系统建模为异质信息网络，利用元路径</w:t>
      </w:r>
      <w:r w:rsidR="00C1430B">
        <w:rPr>
          <w:rFonts w:ascii="宋体" w:eastAsia="宋体" w:hAnsi="宋体" w:cs="瀹嬩綋" w:hint="eastAsia"/>
          <w:kern w:val="0"/>
          <w:sz w:val="24"/>
          <w:szCs w:val="24"/>
        </w:rPr>
        <w:t>捕捉</w:t>
      </w:r>
      <w:r w:rsidR="00B13F9C">
        <w:rPr>
          <w:rFonts w:ascii="宋体" w:eastAsia="宋体" w:hAnsi="宋体" w:cs="瀹嬩綋" w:hint="eastAsia"/>
          <w:kern w:val="0"/>
          <w:sz w:val="24"/>
          <w:szCs w:val="24"/>
        </w:rPr>
        <w:t>用户和物品不同</w:t>
      </w:r>
      <w:proofErr w:type="gramStart"/>
      <w:r w:rsidR="00B13F9C">
        <w:rPr>
          <w:rFonts w:ascii="宋体" w:eastAsia="宋体" w:hAnsi="宋体" w:cs="瀹嬩綋" w:hint="eastAsia"/>
          <w:kern w:val="0"/>
          <w:sz w:val="24"/>
          <w:szCs w:val="24"/>
        </w:rPr>
        <w:t>方面级隐</w:t>
      </w:r>
      <w:proofErr w:type="gramEnd"/>
      <w:r w:rsidR="00B13F9C">
        <w:rPr>
          <w:rFonts w:ascii="宋体" w:eastAsia="宋体" w:hAnsi="宋体" w:cs="瀹嬩綋" w:hint="eastAsia"/>
          <w:kern w:val="0"/>
          <w:sz w:val="24"/>
          <w:szCs w:val="24"/>
        </w:rPr>
        <w:t>因子，</w:t>
      </w:r>
      <w:r w:rsidR="00C1430B">
        <w:rPr>
          <w:rFonts w:ascii="宋体" w:eastAsia="宋体" w:hAnsi="宋体" w:cs="瀹嬩綋" w:hint="eastAsia"/>
          <w:kern w:val="0"/>
          <w:sz w:val="24"/>
          <w:szCs w:val="24"/>
        </w:rPr>
        <w:t>并</w:t>
      </w:r>
      <w:r w:rsidR="005355E6">
        <w:rPr>
          <w:rFonts w:ascii="宋体" w:eastAsia="宋体" w:hAnsi="宋体" w:cs="瀹嬩綋" w:hint="eastAsia"/>
          <w:kern w:val="0"/>
          <w:sz w:val="24"/>
          <w:szCs w:val="24"/>
        </w:rPr>
        <w:t>实现</w:t>
      </w:r>
      <w:r w:rsidR="00B13F9C">
        <w:rPr>
          <w:rFonts w:ascii="宋体" w:eastAsia="宋体" w:hAnsi="宋体" w:cs="瀹嬩綋" w:hint="eastAsia"/>
          <w:kern w:val="0"/>
          <w:sz w:val="24"/>
          <w:szCs w:val="24"/>
        </w:rPr>
        <w:t>高效融合。</w:t>
      </w:r>
    </w:p>
    <w:p w:rsidR="006E3767" w:rsidRDefault="006E3767" w:rsidP="00884B79">
      <w:pPr>
        <w:autoSpaceDE w:val="0"/>
        <w:autoSpaceDN w:val="0"/>
        <w:adjustRightInd w:val="0"/>
        <w:spacing w:line="288" w:lineRule="auto"/>
        <w:rPr>
          <w:rFonts w:ascii="宋体" w:eastAsia="宋体" w:hAnsi="宋体" w:cs="瀹嬩綋"/>
          <w:kern w:val="0"/>
          <w:sz w:val="24"/>
          <w:szCs w:val="24"/>
        </w:rPr>
      </w:pPr>
      <w:r w:rsidRPr="002A7879">
        <w:rPr>
          <w:rFonts w:ascii="Times New Roman" w:eastAsia="宋体" w:hAnsi="Times New Roman" w:cs="Times New Roman"/>
          <w:kern w:val="0"/>
          <w:sz w:val="24"/>
          <w:szCs w:val="24"/>
        </w:rPr>
        <w:t>ItemPop</w:t>
      </w:r>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884B79">
      <w:pPr>
        <w:autoSpaceDE w:val="0"/>
        <w:autoSpaceDN w:val="0"/>
        <w:adjustRightInd w:val="0"/>
        <w:spacing w:line="288" w:lineRule="auto"/>
        <w:rPr>
          <w:rFonts w:ascii="宋体" w:eastAsia="宋体" w:hAnsi="宋体" w:cs="瀹嬩綋"/>
          <w:kern w:val="0"/>
          <w:sz w:val="24"/>
          <w:szCs w:val="24"/>
        </w:rPr>
      </w:pPr>
      <w:r w:rsidRPr="002A7879">
        <w:rPr>
          <w:rFonts w:ascii="Times New Roman" w:eastAsia="宋体" w:hAnsi="Times New Roman" w:cs="Times New Roman"/>
          <w:kern w:val="0"/>
          <w:sz w:val="24"/>
          <w:szCs w:val="24"/>
        </w:rPr>
        <w:t>ItemKNN</w:t>
      </w:r>
      <w:r>
        <w:rPr>
          <w:rFonts w:ascii="宋体" w:eastAsia="宋体" w:hAnsi="宋体" w:cs="瀹嬩綋" w:hint="eastAsia"/>
          <w:kern w:val="0"/>
          <w:sz w:val="24"/>
          <w:szCs w:val="24"/>
        </w:rPr>
        <w:t>，基于物品的标准协同过滤方法。</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MF</w:t>
      </w:r>
      <w:r>
        <w:rPr>
          <w:rFonts w:ascii="宋体" w:eastAsia="宋体" w:hAnsi="宋体" w:cs="瀹嬩綋"/>
          <w:kern w:val="0"/>
          <w:sz w:val="24"/>
          <w:szCs w:val="24"/>
        </w:rPr>
        <w:t>,</w:t>
      </w:r>
      <w:r w:rsidRPr="002C70A4">
        <w:rPr>
          <w:rFonts w:hint="eastAsia"/>
        </w:rPr>
        <w:t xml:space="preserve"> </w:t>
      </w:r>
      <w:r>
        <w:rPr>
          <w:rFonts w:ascii="宋体" w:eastAsia="宋体" w:hAnsi="宋体" w:cs="瀹嬩綋" w:hint="eastAsia"/>
          <w:kern w:val="0"/>
          <w:sz w:val="24"/>
          <w:szCs w:val="24"/>
        </w:rPr>
        <w:t>矩阵分解</w:t>
      </w:r>
      <w:r w:rsidR="00C1430B">
        <w:rPr>
          <w:rFonts w:ascii="宋体" w:eastAsia="宋体" w:hAnsi="宋体" w:cs="瀹嬩綋" w:hint="eastAsia"/>
          <w:kern w:val="0"/>
          <w:sz w:val="24"/>
          <w:szCs w:val="24"/>
        </w:rPr>
        <w:t>框架中</w:t>
      </w:r>
      <w:r w:rsidR="007100DE">
        <w:rPr>
          <w:rFonts w:ascii="宋体" w:eastAsia="宋体" w:hAnsi="宋体" w:cs="瀹嬩綋" w:hint="eastAsia"/>
          <w:kern w:val="0"/>
          <w:sz w:val="24"/>
          <w:szCs w:val="24"/>
        </w:rPr>
        <w:t>最具有</w:t>
      </w:r>
      <w:r>
        <w:rPr>
          <w:rFonts w:ascii="宋体" w:eastAsia="宋体" w:hAnsi="宋体" w:cs="瀹嬩綋" w:hint="eastAsia"/>
          <w:kern w:val="0"/>
          <w:sz w:val="24"/>
          <w:szCs w:val="24"/>
        </w:rPr>
        <w:t>代表性的隐</w:t>
      </w:r>
      <w:r w:rsidRPr="002C70A4">
        <w:rPr>
          <w:rFonts w:ascii="宋体" w:eastAsia="宋体" w:hAnsi="宋体" w:cs="瀹嬩綋" w:hint="eastAsia"/>
          <w:kern w:val="0"/>
          <w:sz w:val="24"/>
          <w:szCs w:val="24"/>
        </w:rPr>
        <w:t>因子模型。</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eALS</w:t>
      </w:r>
      <w:r>
        <w:rPr>
          <w:rFonts w:ascii="宋体" w:eastAsia="宋体" w:hAnsi="宋体" w:cs="瀹嬩綋" w:hint="eastAsia"/>
          <w:kern w:val="0"/>
          <w:sz w:val="24"/>
          <w:szCs w:val="24"/>
        </w:rPr>
        <w:t>，用于推荐的矩阵分解算法，基于</w:t>
      </w:r>
      <w:r w:rsidRPr="00CB7E62">
        <w:rPr>
          <w:rFonts w:ascii="Times New Roman" w:eastAsia="宋体" w:hAnsi="Times New Roman" w:cs="Times New Roman"/>
          <w:kern w:val="0"/>
          <w:sz w:val="24"/>
          <w:szCs w:val="24"/>
        </w:rPr>
        <w:t>element-wise</w:t>
      </w:r>
      <w:r w:rsidR="00633838">
        <w:rPr>
          <w:rFonts w:ascii="宋体" w:eastAsia="宋体" w:hAnsi="宋体" w:cs="瀹嬩綋" w:hint="eastAsia"/>
          <w:kern w:val="0"/>
          <w:sz w:val="24"/>
          <w:szCs w:val="24"/>
        </w:rPr>
        <w:t>交替最小二乘技术，有效优化具有可变加权</w:t>
      </w:r>
      <w:r w:rsidR="00842830">
        <w:rPr>
          <w:rFonts w:ascii="宋体" w:eastAsia="宋体" w:hAnsi="宋体" w:cs="瀹嬩綋" w:hint="eastAsia"/>
          <w:kern w:val="0"/>
          <w:sz w:val="24"/>
          <w:szCs w:val="24"/>
        </w:rPr>
        <w:t>缺失</w:t>
      </w:r>
      <w:r w:rsidR="00633838">
        <w:rPr>
          <w:rFonts w:ascii="宋体" w:eastAsia="宋体" w:hAnsi="宋体" w:cs="瀹嬩綋" w:hint="eastAsia"/>
          <w:kern w:val="0"/>
          <w:sz w:val="24"/>
          <w:szCs w:val="24"/>
        </w:rPr>
        <w:t>数据的矩阵分解模型。</w:t>
      </w:r>
    </w:p>
    <w:p w:rsidR="00633838" w:rsidRDefault="00633838"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BPR</w:t>
      </w:r>
      <w:r>
        <w:rPr>
          <w:rFonts w:ascii="宋体" w:eastAsia="宋体" w:hAnsi="宋体" w:cs="瀹嬩綋" w:hint="eastAsia"/>
          <w:kern w:val="0"/>
          <w:sz w:val="24"/>
          <w:szCs w:val="24"/>
        </w:rPr>
        <w:t>，利用贝叶斯后验估计，实现个性化排序，并进一步使用</w:t>
      </w:r>
      <w:r w:rsidRPr="00CB7E62">
        <w:rPr>
          <w:rFonts w:ascii="Times New Roman" w:eastAsia="宋体" w:hAnsi="Times New Roman" w:cs="Times New Roman"/>
          <w:kern w:val="0"/>
          <w:sz w:val="24"/>
          <w:szCs w:val="24"/>
        </w:rPr>
        <w:t>pair-wise</w:t>
      </w:r>
      <w:r>
        <w:rPr>
          <w:rFonts w:ascii="宋体" w:eastAsia="宋体" w:hAnsi="宋体" w:cs="瀹嬩綋" w:hint="eastAsia"/>
          <w:kern w:val="0"/>
          <w:sz w:val="24"/>
          <w:szCs w:val="24"/>
        </w:rPr>
        <w:t>损失函数优化矩阵分解模型。</w:t>
      </w:r>
    </w:p>
    <w:p w:rsidR="00F21536" w:rsidRDefault="00482383"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D2674F" w:rsidRDefault="00D2674F"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NCF</w:t>
      </w:r>
      <w:r>
        <w:rPr>
          <w:rFonts w:ascii="宋体" w:eastAsia="宋体" w:hAnsi="宋体" w:cs="瀹嬩綋" w:hint="eastAsia"/>
          <w:kern w:val="0"/>
          <w:sz w:val="24"/>
          <w:szCs w:val="24"/>
        </w:rPr>
        <w:t>，基于神经网络的协同过滤算法，</w:t>
      </w:r>
      <w:r w:rsidR="00A54F1E">
        <w:rPr>
          <w:rFonts w:ascii="宋体" w:eastAsia="宋体" w:hAnsi="宋体" w:cs="瀹嬩綋" w:hint="eastAsia"/>
          <w:kern w:val="0"/>
          <w:sz w:val="24"/>
          <w:szCs w:val="24"/>
        </w:rPr>
        <w:t>结合了矩阵分解的线性和深度神经网络的非线性，用于对用户</w:t>
      </w:r>
      <w:r w:rsidR="00A54F1E" w:rsidRPr="00CB7E62">
        <w:rPr>
          <w:rFonts w:ascii="Times New Roman" w:eastAsia="宋体" w:hAnsi="Times New Roman" w:cs="Times New Roman"/>
          <w:kern w:val="0"/>
          <w:sz w:val="24"/>
          <w:szCs w:val="24"/>
        </w:rPr>
        <w:t>-</w:t>
      </w:r>
      <w:r w:rsidR="00A54F1E">
        <w:rPr>
          <w:rFonts w:ascii="宋体" w:eastAsia="宋体" w:hAnsi="宋体" w:cs="瀹嬩綋" w:hint="eastAsia"/>
          <w:kern w:val="0"/>
          <w:sz w:val="24"/>
          <w:szCs w:val="24"/>
        </w:rPr>
        <w:t>物品</w:t>
      </w:r>
      <w:proofErr w:type="gramStart"/>
      <w:r w:rsidR="00A54F1E">
        <w:rPr>
          <w:rFonts w:ascii="宋体" w:eastAsia="宋体" w:hAnsi="宋体" w:cs="瀹嬩綋" w:hint="eastAsia"/>
          <w:kern w:val="0"/>
          <w:sz w:val="24"/>
          <w:szCs w:val="24"/>
        </w:rPr>
        <w:t>隐</w:t>
      </w:r>
      <w:proofErr w:type="gramEnd"/>
      <w:r w:rsidR="00A54F1E">
        <w:rPr>
          <w:rFonts w:ascii="宋体" w:eastAsia="宋体" w:hAnsi="宋体" w:cs="瀹嬩綋" w:hint="eastAsia"/>
          <w:kern w:val="0"/>
          <w:sz w:val="24"/>
          <w:szCs w:val="24"/>
        </w:rPr>
        <w:t>结构进行建模。</w:t>
      </w:r>
    </w:p>
    <w:p w:rsidR="00392361" w:rsidRPr="00B031F9" w:rsidRDefault="00392361" w:rsidP="00392361">
      <w:pPr>
        <w:pStyle w:val="3"/>
        <w:ind w:firstLine="482"/>
        <w:rPr>
          <w:rFonts w:ascii="黑体" w:hAnsi="黑体"/>
        </w:rPr>
      </w:pPr>
      <w:bookmarkStart w:id="39" w:name="_Toc10730029"/>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39"/>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w:t>
      </w:r>
      <w:r w:rsidRPr="00CB7E62">
        <w:rPr>
          <w:rFonts w:ascii="Times New Roman" w:eastAsia="宋体" w:hAnsi="Times New Roman" w:cs="Times New Roman"/>
          <w:kern w:val="0"/>
          <w:sz w:val="24"/>
          <w:szCs w:val="24"/>
        </w:rPr>
        <w:t>TensorFlow</w:t>
      </w:r>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 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w:t>
      </w:r>
      <w:r w:rsidRPr="00CB7E62">
        <w:rPr>
          <w:rFonts w:ascii="Times New Roman" w:eastAsia="宋体" w:hAnsi="Times New Roman" w:cs="Times New Roman"/>
          <w:kern w:val="0"/>
          <w:sz w:val="24"/>
          <w:szCs w:val="24"/>
        </w:rPr>
        <w:t>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sidRPr="00CB7E62">
        <w:rPr>
          <w:rFonts w:ascii="Times New Roman" w:eastAsia="宋体" w:hAnsi="Times New Roman" w:cs="Times New Roman"/>
          <w:kern w:val="0"/>
          <w:sz w:val="24"/>
          <w:szCs w:val="24"/>
        </w:rPr>
        <w:t>batch</w:t>
      </w:r>
      <w:r w:rsidR="00E8693D">
        <w:rPr>
          <w:rFonts w:ascii="宋体" w:eastAsia="宋体" w:hAnsi="宋体" w:cs="瀹嬩綋" w:hint="eastAsia"/>
          <w:kern w:val="0"/>
          <w:sz w:val="24"/>
          <w:szCs w:val="24"/>
        </w:rPr>
        <w:t>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w:t>
      </w:r>
      <w:r w:rsidR="00E8693D" w:rsidRPr="00CB7E62">
        <w:rPr>
          <w:rFonts w:ascii="Times New Roman" w:eastAsia="宋体" w:hAnsi="Times New Roman" w:cs="Times New Roman"/>
          <w:kern w:val="0"/>
          <w:sz w:val="24"/>
          <w:szCs w:val="24"/>
        </w:rPr>
        <w:t>margin</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sidRPr="00CB7E62">
        <w:rPr>
          <w:rFonts w:ascii="Times New Roman" w:eastAsia="宋体" w:hAnsi="Times New Roman" w:cs="Times New Roman"/>
          <w:kern w:val="0"/>
          <w:sz w:val="24"/>
          <w:szCs w:val="24"/>
        </w:rPr>
        <w:t>Xavier</w:t>
      </w:r>
      <w:r w:rsidRPr="00941AEA">
        <w:rPr>
          <w:rFonts w:ascii="宋体" w:eastAsia="宋体" w:hAnsi="宋体" w:cs="瀹嬩綋" w:hint="eastAsia"/>
          <w:kern w:val="0"/>
          <w:sz w:val="24"/>
          <w:szCs w:val="24"/>
        </w:rPr>
        <w:t>初始化器随机初始化模型参数，并使用</w:t>
      </w:r>
      <w:r w:rsidRPr="00CB7E62">
        <w:rPr>
          <w:rFonts w:ascii="Times New Roman" w:eastAsia="宋体" w:hAnsi="Times New Roman" w:cs="Times New Roman"/>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sidRPr="00CB7E62">
        <w:rPr>
          <w:rFonts w:ascii="Times New Roman" w:eastAsia="宋体" w:hAnsi="Times New Roman" w:cs="Times New Roman"/>
          <w:kern w:val="0"/>
          <w:sz w:val="24"/>
          <w:szCs w:val="24"/>
        </w:rPr>
        <w:t>4-2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w:t>
      </w:r>
      <w:r w:rsidR="008F3892" w:rsidRPr="00CB7E62">
        <w:rPr>
          <w:rFonts w:ascii="Times New Roman" w:eastAsia="宋体" w:hAnsi="Times New Roman" w:cs="Times New Roman"/>
          <w:kern w:val="0"/>
          <w:sz w:val="24"/>
          <w:szCs w:val="24"/>
        </w:rPr>
        <w:t>baselines</w:t>
      </w:r>
      <w:r w:rsidR="008F3892">
        <w:rPr>
          <w:rFonts w:ascii="宋体" w:eastAsia="宋体" w:hAnsi="宋体" w:cs="瀹嬩綋" w:hint="eastAsia"/>
          <w:kern w:val="0"/>
          <w:sz w:val="24"/>
          <w:szCs w:val="24"/>
        </w:rPr>
        <w:t>，</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p w:rsidR="003A1EC3" w:rsidRPr="001B399A" w:rsidRDefault="003A1EC3" w:rsidP="003A1EC3">
      <w:pPr>
        <w:autoSpaceDE w:val="0"/>
        <w:autoSpaceDN w:val="0"/>
        <w:adjustRightInd w:val="0"/>
        <w:spacing w:line="288" w:lineRule="auto"/>
        <w:jc w:val="center"/>
        <w:rPr>
          <w:rFonts w:ascii="楷体" w:eastAsia="楷体" w:hAnsi="楷体" w:cs="瀹嬩綋"/>
          <w:kern w:val="0"/>
        </w:rPr>
      </w:pPr>
      <w:r w:rsidRPr="00CC0F45">
        <w:rPr>
          <w:rFonts w:ascii="楷体" w:eastAsia="楷体" w:hAnsi="楷体" w:cs="瀹嬩綋" w:hint="eastAsia"/>
          <w:kern w:val="0"/>
        </w:rPr>
        <w:t>表</w:t>
      </w:r>
      <w:r w:rsidRPr="00CB7E62">
        <w:rPr>
          <w:rFonts w:ascii="Times New Roman" w:eastAsia="楷体" w:hAnsi="Times New Roman" w:cs="Times New Roman"/>
          <w:kern w:val="0"/>
        </w:rPr>
        <w:t>4-2</w:t>
      </w:r>
      <w:r w:rsidRPr="00CC0F45">
        <w:rPr>
          <w:rFonts w:ascii="楷体" w:eastAsia="楷体" w:hAnsi="楷体" w:cs="瀹嬩綋"/>
          <w:kern w:val="0"/>
        </w:rPr>
        <w:t xml:space="preserve"> </w:t>
      </w:r>
      <w:r w:rsidRPr="00CC0F45">
        <w:rPr>
          <w:rFonts w:ascii="楷体" w:eastAsia="楷体" w:hAnsi="楷体" w:cs="瀹嬩綋" w:hint="eastAsia"/>
          <w:kern w:val="0"/>
        </w:rPr>
        <w:t>实验所用元路径及其对应方面</w:t>
      </w:r>
    </w:p>
    <w:tbl>
      <w:tblPr>
        <w:tblStyle w:val="af2"/>
        <w:tblW w:w="0" w:type="auto"/>
        <w:tblLook w:val="04A0" w:firstRow="1" w:lastRow="0" w:firstColumn="1" w:lastColumn="0" w:noHBand="0" w:noVBand="1"/>
      </w:tblPr>
      <w:tblGrid>
        <w:gridCol w:w="2265"/>
        <w:gridCol w:w="2265"/>
        <w:gridCol w:w="2265"/>
        <w:gridCol w:w="2265"/>
      </w:tblGrid>
      <w:tr w:rsidR="003A1EC3" w:rsidTr="00AE0B4F">
        <w:tc>
          <w:tcPr>
            <w:tcW w:w="2265" w:type="dxa"/>
            <w:vMerge w:val="restart"/>
            <w:vAlign w:val="center"/>
          </w:tcPr>
          <w:p w:rsidR="003A1EC3" w:rsidRPr="00CC0F45" w:rsidRDefault="003A1EC3" w:rsidP="00AE0B4F">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3A1EC3" w:rsidRPr="00CC0F45" w:rsidRDefault="003A1EC3" w:rsidP="00AE0B4F">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3A1EC3" w:rsidRPr="00CC0F45" w:rsidRDefault="003A1EC3" w:rsidP="00AE0B4F">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元路径</w:t>
            </w:r>
          </w:p>
        </w:tc>
      </w:tr>
      <w:tr w:rsidR="003A1EC3" w:rsidTr="00AE0B4F">
        <w:tc>
          <w:tcPr>
            <w:tcW w:w="2265" w:type="dxa"/>
            <w:vMerge/>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Merge/>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tcPr>
          <w:p w:rsidR="003A1EC3" w:rsidRPr="00CC0F45" w:rsidRDefault="003A1EC3" w:rsidP="00AE0B4F">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用户</w:t>
            </w:r>
          </w:p>
        </w:tc>
        <w:tc>
          <w:tcPr>
            <w:tcW w:w="2265" w:type="dxa"/>
          </w:tcPr>
          <w:p w:rsidR="003A1EC3" w:rsidRPr="00CC0F45" w:rsidRDefault="003A1EC3" w:rsidP="00AE0B4F">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电影/物品</w:t>
            </w:r>
          </w:p>
        </w:tc>
      </w:tr>
      <w:tr w:rsidR="003A1EC3" w:rsidTr="00AE0B4F">
        <w:tc>
          <w:tcPr>
            <w:tcW w:w="2265" w:type="dxa"/>
            <w:vMerge w:val="restart"/>
            <w:vAlign w:val="center"/>
          </w:tcPr>
          <w:p w:rsidR="003A1EC3" w:rsidRPr="00CC0F45" w:rsidRDefault="003A1EC3" w:rsidP="00AE0B4F">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MovieLens</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MUM</w:t>
            </w:r>
          </w:p>
        </w:tc>
      </w:tr>
      <w:tr w:rsidR="003A1EC3" w:rsidTr="00AE0B4F">
        <w:tc>
          <w:tcPr>
            <w:tcW w:w="2265" w:type="dxa"/>
            <w:vMerge/>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导演</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UMDMU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MDM</w:t>
            </w:r>
          </w:p>
        </w:tc>
      </w:tr>
      <w:tr w:rsidR="003A1EC3" w:rsidTr="00AE0B4F">
        <w:tc>
          <w:tcPr>
            <w:tcW w:w="2265" w:type="dxa"/>
            <w:vMerge/>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演员</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UMAMU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MAM</w:t>
            </w:r>
          </w:p>
        </w:tc>
      </w:tr>
      <w:tr w:rsidR="003A1EC3" w:rsidTr="00AE0B4F">
        <w:tc>
          <w:tcPr>
            <w:tcW w:w="2265" w:type="dxa"/>
            <w:vMerge w:val="restart"/>
            <w:vAlign w:val="center"/>
          </w:tcPr>
          <w:p w:rsidR="003A1EC3" w:rsidRPr="00CC0F45" w:rsidRDefault="003A1EC3" w:rsidP="00AE0B4F">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IUI</w:t>
            </w:r>
          </w:p>
        </w:tc>
      </w:tr>
      <w:tr w:rsidR="003A1EC3" w:rsidTr="00AE0B4F">
        <w:tc>
          <w:tcPr>
            <w:tcW w:w="2265" w:type="dxa"/>
            <w:vMerge/>
            <w:vAlign w:val="center"/>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品牌</w:t>
            </w:r>
          </w:p>
        </w:tc>
        <w:tc>
          <w:tcPr>
            <w:tcW w:w="2265" w:type="dxa"/>
            <w:vAlign w:val="center"/>
          </w:tcPr>
          <w:p w:rsidR="003A1EC3" w:rsidRPr="00CC0F45"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UIBIU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IBI</w:t>
            </w:r>
          </w:p>
        </w:tc>
      </w:tr>
      <w:tr w:rsidR="003A1EC3" w:rsidTr="00AE0B4F">
        <w:tc>
          <w:tcPr>
            <w:tcW w:w="2265" w:type="dxa"/>
            <w:vMerge/>
            <w:vAlign w:val="center"/>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种类</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UICIU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ICI</w:t>
            </w:r>
          </w:p>
        </w:tc>
      </w:tr>
      <w:tr w:rsidR="003A1EC3" w:rsidTr="00AE0B4F">
        <w:tc>
          <w:tcPr>
            <w:tcW w:w="2265" w:type="dxa"/>
            <w:vMerge/>
            <w:vAlign w:val="center"/>
          </w:tcPr>
          <w:p w:rsidR="003A1EC3" w:rsidRDefault="003A1EC3" w:rsidP="00AE0B4F">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共同浏览</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UIVIU</w:t>
            </w:r>
          </w:p>
        </w:tc>
        <w:tc>
          <w:tcPr>
            <w:tcW w:w="2265" w:type="dxa"/>
            <w:vAlign w:val="center"/>
          </w:tcPr>
          <w:p w:rsidR="003A1EC3" w:rsidRDefault="003A1EC3" w:rsidP="00AE0B4F">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IVI</w:t>
            </w:r>
          </w:p>
        </w:tc>
      </w:tr>
    </w:tbl>
    <w:p w:rsidR="003A1EC3" w:rsidRDefault="003A1EC3" w:rsidP="00CC0F45">
      <w:pPr>
        <w:autoSpaceDE w:val="0"/>
        <w:autoSpaceDN w:val="0"/>
        <w:adjustRightInd w:val="0"/>
        <w:spacing w:line="288" w:lineRule="auto"/>
        <w:ind w:firstLineChars="200" w:firstLine="480"/>
        <w:rPr>
          <w:rFonts w:ascii="宋体" w:eastAsia="宋体" w:hAnsi="宋体" w:cs="瀹嬩綋"/>
          <w:kern w:val="0"/>
          <w:sz w:val="24"/>
          <w:szCs w:val="24"/>
        </w:rPr>
      </w:pPr>
    </w:p>
    <w:p w:rsidR="003A1EC3" w:rsidRDefault="003A1EC3" w:rsidP="00CC0F45">
      <w:pPr>
        <w:autoSpaceDE w:val="0"/>
        <w:autoSpaceDN w:val="0"/>
        <w:adjustRightInd w:val="0"/>
        <w:spacing w:line="288" w:lineRule="auto"/>
        <w:ind w:firstLineChars="200" w:firstLine="480"/>
        <w:rPr>
          <w:rFonts w:ascii="宋体" w:eastAsia="宋体" w:hAnsi="宋体" w:cs="瀹嬩綋"/>
          <w:kern w:val="0"/>
          <w:sz w:val="24"/>
          <w:szCs w:val="24"/>
        </w:rPr>
      </w:pPr>
    </w:p>
    <w:p w:rsidR="003A1EC3" w:rsidRDefault="003A1EC3" w:rsidP="00CC0F45">
      <w:pPr>
        <w:autoSpaceDE w:val="0"/>
        <w:autoSpaceDN w:val="0"/>
        <w:adjustRightInd w:val="0"/>
        <w:spacing w:line="288" w:lineRule="auto"/>
        <w:ind w:firstLineChars="200" w:firstLine="480"/>
        <w:rPr>
          <w:rFonts w:ascii="宋体" w:eastAsia="宋体" w:hAnsi="宋体" w:cs="瀹嬩綋"/>
          <w:kern w:val="0"/>
          <w:sz w:val="24"/>
          <w:szCs w:val="24"/>
        </w:rPr>
      </w:pPr>
    </w:p>
    <w:p w:rsidR="003A1EC3" w:rsidRDefault="003A1EC3" w:rsidP="00CC0F45">
      <w:pPr>
        <w:autoSpaceDE w:val="0"/>
        <w:autoSpaceDN w:val="0"/>
        <w:adjustRightInd w:val="0"/>
        <w:spacing w:line="288" w:lineRule="auto"/>
        <w:ind w:firstLineChars="200" w:firstLine="480"/>
        <w:rPr>
          <w:rFonts w:ascii="宋体" w:eastAsia="宋体" w:hAnsi="宋体" w:cs="瀹嬩綋"/>
          <w:kern w:val="0"/>
          <w:sz w:val="24"/>
          <w:szCs w:val="24"/>
        </w:rPr>
      </w:pPr>
    </w:p>
    <w:p w:rsidR="00D013A7" w:rsidRPr="00B031F9" w:rsidRDefault="00D013A7" w:rsidP="00D013A7">
      <w:pPr>
        <w:pStyle w:val="2"/>
        <w:spacing w:before="100" w:beforeAutospacing="1" w:after="100" w:afterAutospacing="1"/>
        <w:rPr>
          <w:rFonts w:ascii="黑体" w:hAnsi="黑体"/>
        </w:rPr>
      </w:pPr>
      <w:bookmarkStart w:id="40" w:name="_Toc10730030"/>
      <w:r w:rsidRPr="00B031F9">
        <w:rPr>
          <w:rFonts w:ascii="黑体" w:hAnsi="黑体" w:hint="eastAsia"/>
        </w:rPr>
        <w:lastRenderedPageBreak/>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40"/>
    </w:p>
    <w:p w:rsidR="003C661B" w:rsidRDefault="003C661B" w:rsidP="003C661B">
      <w:pPr>
        <w:pStyle w:val="3"/>
        <w:ind w:firstLine="482"/>
        <w:rPr>
          <w:rFonts w:ascii="黑体" w:hAnsi="黑体"/>
        </w:rPr>
      </w:pPr>
      <w:bookmarkStart w:id="41" w:name="_Toc10730031"/>
      <w:r>
        <w:rPr>
          <w:rFonts w:ascii="黑体" w:hAnsi="黑体" w:hint="eastAsia"/>
        </w:rPr>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bookmarkEnd w:id="41"/>
    </w:p>
    <w:p w:rsidR="002110B2" w:rsidRPr="002110B2" w:rsidRDefault="002110B2" w:rsidP="002110B2">
      <w:pPr>
        <w:jc w:val="center"/>
      </w:pPr>
      <w:r w:rsidRPr="00280680">
        <w:rPr>
          <w:rFonts w:ascii="楷体" w:eastAsia="楷体" w:hAnsi="楷体" w:hint="eastAsia"/>
        </w:rPr>
        <w:t>表</w:t>
      </w:r>
      <w:r w:rsidRPr="00CB7E62">
        <w:rPr>
          <w:rFonts w:ascii="Times New Roman" w:eastAsia="楷体" w:hAnsi="Times New Roman" w:cs="Times New Roman"/>
        </w:rPr>
        <w:t>4-3</w:t>
      </w:r>
      <w:r w:rsidRPr="00280680">
        <w:rPr>
          <w:rFonts w:ascii="楷体" w:eastAsia="楷体" w:hAnsi="楷体"/>
        </w:rPr>
        <w:t xml:space="preserve"> </w:t>
      </w:r>
      <w:r w:rsidRPr="00280680">
        <w:rPr>
          <w:rFonts w:ascii="楷体" w:eastAsia="楷体" w:hAnsi="楷体" w:hint="eastAsia"/>
        </w:rPr>
        <w:t>不同方法的</w:t>
      </w:r>
      <w:r w:rsidRPr="00CB7E62">
        <w:rPr>
          <w:rFonts w:ascii="Times New Roman" w:eastAsia="楷体" w:hAnsi="Times New Roman" w:cs="Times New Roman"/>
        </w:rPr>
        <w:t>HR@K</w:t>
      </w:r>
      <w:r w:rsidRPr="00280680">
        <w:rPr>
          <w:rFonts w:ascii="楷体" w:eastAsia="楷体" w:hAnsi="楷体" w:hint="eastAsia"/>
        </w:rPr>
        <w:t>和</w:t>
      </w:r>
      <w:r w:rsidRPr="00CB7E62">
        <w:rPr>
          <w:rFonts w:ascii="Times New Roman" w:eastAsia="楷体" w:hAnsi="Times New Roman" w:cs="Times New Roman"/>
        </w:rPr>
        <w:t>NDCG@K</w:t>
      </w:r>
      <w:r w:rsidRPr="00280680">
        <w:rPr>
          <w:rFonts w:ascii="楷体" w:eastAsia="楷体" w:hAnsi="楷体" w:hint="eastAsia"/>
        </w:rPr>
        <w:t>指标对比</w:t>
      </w:r>
    </w:p>
    <w:tbl>
      <w:tblPr>
        <w:tblStyle w:val="af2"/>
        <w:tblW w:w="11052" w:type="dxa"/>
        <w:jc w:val="center"/>
        <w:tblLook w:val="04A0" w:firstRow="1" w:lastRow="0" w:firstColumn="1" w:lastColumn="0" w:noHBand="0" w:noVBand="1"/>
      </w:tblPr>
      <w:tblGrid>
        <w:gridCol w:w="1184"/>
        <w:gridCol w:w="1063"/>
        <w:gridCol w:w="1063"/>
        <w:gridCol w:w="1063"/>
        <w:gridCol w:w="936"/>
        <w:gridCol w:w="936"/>
        <w:gridCol w:w="942"/>
        <w:gridCol w:w="936"/>
        <w:gridCol w:w="936"/>
        <w:gridCol w:w="942"/>
        <w:gridCol w:w="1051"/>
      </w:tblGrid>
      <w:tr w:rsidR="00B678B9" w:rsidRPr="00A222C7" w:rsidTr="00A222C7">
        <w:trPr>
          <w:jc w:val="center"/>
        </w:trPr>
        <w:tc>
          <w:tcPr>
            <w:tcW w:w="1184" w:type="dxa"/>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atasets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b/>
                <w:sz w:val="24"/>
                <w:szCs w:val="24"/>
              </w:rPr>
              <w:t>Metrics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temPop</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temKNN</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M</w:t>
            </w:r>
            <w:r w:rsidRPr="00A222C7">
              <w:rPr>
                <w:rFonts w:asciiTheme="minorEastAsia" w:hAnsiTheme="minorEastAsia"/>
                <w:b/>
                <w:sz w:val="24"/>
                <w:szCs w:val="24"/>
              </w:rPr>
              <w:t>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e</w:t>
            </w:r>
            <w:r w:rsidRPr="00A222C7">
              <w:rPr>
                <w:rFonts w:asciiTheme="minorEastAsia" w:hAnsiTheme="minorEastAsia"/>
                <w:b/>
                <w:sz w:val="24"/>
                <w:szCs w:val="24"/>
              </w:rPr>
              <w:t>ALS</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B</w:t>
            </w:r>
            <w:r w:rsidRPr="00A222C7">
              <w:rPr>
                <w:rFonts w:asciiTheme="minorEastAsia" w:hAnsiTheme="minorEastAsia"/>
                <w:b/>
                <w:sz w:val="24"/>
                <w:szCs w:val="24"/>
              </w:rPr>
              <w:t>PR</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MF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CF</w:t>
            </w:r>
          </w:p>
        </w:tc>
        <w:tc>
          <w:tcPr>
            <w:tcW w:w="942"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euACF</w:t>
            </w:r>
          </w:p>
        </w:tc>
        <w:tc>
          <w:tcPr>
            <w:tcW w:w="1057" w:type="dxa"/>
            <w:tcBorders>
              <w:bottom w:val="single" w:sz="4" w:space="0" w:color="auto"/>
            </w:tcBorders>
            <w:vAlign w:val="center"/>
          </w:tcPr>
          <w:p w:rsidR="007A77CC" w:rsidRPr="00A222C7" w:rsidRDefault="00672451" w:rsidP="006926D8">
            <w:pPr>
              <w:jc w:val="center"/>
              <w:rPr>
                <w:rFonts w:asciiTheme="minorEastAsia" w:hAnsiTheme="minorEastAsia"/>
                <w:b/>
                <w:sz w:val="24"/>
                <w:szCs w:val="24"/>
              </w:rPr>
            </w:pPr>
            <w:r w:rsidRPr="00672451">
              <w:rPr>
                <w:rFonts w:asciiTheme="minorEastAsia" w:hAnsiTheme="minorEastAsia"/>
                <w:b/>
                <w:sz w:val="24"/>
                <w:szCs w:val="24"/>
              </w:rPr>
              <w:t>ACFML</w:t>
            </w:r>
          </w:p>
        </w:tc>
      </w:tr>
      <w:tr w:rsidR="00B678B9" w:rsidRPr="00A222C7" w:rsidTr="00A222C7">
        <w:trPr>
          <w:jc w:val="center"/>
        </w:trPr>
        <w:tc>
          <w:tcPr>
            <w:tcW w:w="1184" w:type="dxa"/>
            <w:vMerge w:val="restart"/>
            <w:vAlign w:val="center"/>
          </w:tcPr>
          <w:p w:rsidR="007A77CC" w:rsidRPr="00A222C7" w:rsidRDefault="007A77CC" w:rsidP="00A222C7">
            <w:pPr>
              <w:rPr>
                <w:rFonts w:asciiTheme="minorEastAsia" w:hAnsiTheme="minorEastAsia"/>
                <w:b/>
                <w:sz w:val="24"/>
                <w:szCs w:val="24"/>
              </w:rPr>
            </w:pPr>
            <w:r w:rsidRPr="00A222C7">
              <w:rPr>
                <w:rFonts w:asciiTheme="minorEastAsia" w:hAnsiTheme="minorEastAsia" w:hint="eastAsia"/>
                <w:b/>
                <w:sz w:val="24"/>
                <w:szCs w:val="24"/>
              </w:rPr>
              <w:t>M</w:t>
            </w:r>
            <w:r w:rsidR="002D1790" w:rsidRPr="00A222C7">
              <w:rPr>
                <w:rFonts w:asciiTheme="minorEastAsia" w:hAnsiTheme="minorEastAsia"/>
                <w:b/>
                <w:sz w:val="24"/>
                <w:szCs w:val="24"/>
              </w:rPr>
              <w:t>L100K</w:t>
            </w:r>
          </w:p>
        </w:tc>
        <w:tc>
          <w:tcPr>
            <w:tcW w:w="1063" w:type="dxa"/>
            <w:tcBorders>
              <w:bottom w:val="nil"/>
            </w:tcBorders>
            <w:vAlign w:val="center"/>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.23</w:t>
            </w:r>
            <w:r w:rsidRPr="00A222C7">
              <w:rPr>
                <w:rFonts w:asciiTheme="minorEastAsia" w:hAnsiTheme="minorEastAsia"/>
                <w:sz w:val="24"/>
                <w:szCs w:val="24"/>
              </w:rPr>
              <w:t>31</w:t>
            </w:r>
          </w:p>
        </w:tc>
        <w:tc>
          <w:tcPr>
            <w:tcW w:w="1063"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072</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634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698</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984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.29</w:t>
            </w:r>
            <w:r w:rsidRPr="00A222C7">
              <w:rPr>
                <w:rFonts w:asciiTheme="minorEastAsia" w:hAnsiTheme="minorEastAsia"/>
                <w:sz w:val="24"/>
                <w:szCs w:val="24"/>
              </w:rPr>
              <w:t>83</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942</w:t>
            </w:r>
          </w:p>
        </w:tc>
        <w:tc>
          <w:tcPr>
            <w:tcW w:w="942" w:type="dxa"/>
            <w:tcBorders>
              <w:bottom w:val="nil"/>
            </w:tcBorders>
          </w:tcPr>
          <w:p w:rsidR="007A77CC"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1E2669">
              <w:rPr>
                <w:rFonts w:asciiTheme="minorEastAsia" w:hAnsiTheme="minorEastAsia"/>
                <w:b/>
                <w:sz w:val="24"/>
                <w:szCs w:val="24"/>
              </w:rPr>
              <w:t>.4</w:t>
            </w:r>
            <w:r w:rsidRPr="00A222C7">
              <w:rPr>
                <w:rFonts w:asciiTheme="minorEastAsia" w:hAnsiTheme="minorEastAsia"/>
                <w:b/>
                <w:sz w:val="24"/>
                <w:szCs w:val="24"/>
              </w:rPr>
              <w:t>097</w:t>
            </w:r>
          </w:p>
        </w:tc>
        <w:tc>
          <w:tcPr>
            <w:tcW w:w="1057" w:type="dxa"/>
            <w:tcBorders>
              <w:bottom w:val="nil"/>
            </w:tcBorders>
          </w:tcPr>
          <w:p w:rsidR="007A77CC"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.3648</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.13</w:t>
            </w:r>
            <w:r w:rsidRPr="00A222C7">
              <w:rPr>
                <w:rFonts w:asciiTheme="minorEastAsia" w:hAnsiTheme="minorEastAsia"/>
                <w:sz w:val="24"/>
                <w:szCs w:val="24"/>
              </w:rPr>
              <w:t>92</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w:t>
            </w:r>
            <w:r w:rsidRPr="00A222C7">
              <w:rPr>
                <w:rFonts w:asciiTheme="minorEastAsia" w:hAnsiTheme="minorEastAsia"/>
                <w:sz w:val="24"/>
                <w:szCs w:val="24"/>
              </w:rPr>
              <w:t>667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021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201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315</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87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357</w:t>
            </w:r>
          </w:p>
        </w:tc>
        <w:tc>
          <w:tcPr>
            <w:tcW w:w="942" w:type="dxa"/>
            <w:tcBorders>
              <w:top w:val="nil"/>
              <w:bottom w:val="single" w:sz="4" w:space="0" w:color="auto"/>
            </w:tcBorders>
          </w:tcPr>
          <w:p w:rsidR="00964452"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96E5F">
              <w:rPr>
                <w:rFonts w:asciiTheme="minorEastAsia" w:hAnsiTheme="minorEastAsia"/>
                <w:b/>
                <w:sz w:val="24"/>
                <w:szCs w:val="24"/>
              </w:rPr>
              <w:t>.2</w:t>
            </w:r>
            <w:r w:rsidRPr="00A222C7">
              <w:rPr>
                <w:rFonts w:asciiTheme="minorEastAsia" w:hAnsiTheme="minorEastAsia"/>
                <w:b/>
                <w:sz w:val="24"/>
                <w:szCs w:val="24"/>
              </w:rPr>
              <w:t>505</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.2351</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.34</w:t>
            </w:r>
            <w:r w:rsidRPr="00A222C7">
              <w:rPr>
                <w:rFonts w:asciiTheme="minorEastAsia" w:hAnsiTheme="minorEastAsia"/>
                <w:sz w:val="24"/>
                <w:szCs w:val="24"/>
              </w:rPr>
              <w:t>98</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w:t>
            </w:r>
            <w:r w:rsidRPr="00A222C7">
              <w:rPr>
                <w:rFonts w:asciiTheme="minorEastAsia" w:hAnsiTheme="minorEastAsia"/>
                <w:sz w:val="24"/>
                <w:szCs w:val="24"/>
              </w:rPr>
              <w:t>891</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437</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638</w:t>
            </w:r>
          </w:p>
        </w:tc>
        <w:tc>
          <w:tcPr>
            <w:tcW w:w="936" w:type="dxa"/>
            <w:tcBorders>
              <w:bottom w:val="nil"/>
            </w:tcBorders>
          </w:tcPr>
          <w:p w:rsidR="00964452" w:rsidRPr="00A222C7" w:rsidRDefault="006926D8" w:rsidP="006926D8">
            <w:pPr>
              <w:jc w:val="center"/>
              <w:rPr>
                <w:rFonts w:asciiTheme="minorEastAsia" w:hAnsiTheme="minorEastAsia"/>
                <w:b/>
                <w:sz w:val="24"/>
                <w:szCs w:val="24"/>
              </w:rPr>
            </w:pPr>
            <w:r>
              <w:rPr>
                <w:rFonts w:asciiTheme="minorEastAsia" w:hAnsiTheme="minorEastAsia" w:hint="eastAsia"/>
                <w:b/>
                <w:sz w:val="24"/>
                <w:szCs w:val="24"/>
              </w:rPr>
              <w:t>0</w:t>
            </w:r>
            <w:r w:rsidR="00C96E5F">
              <w:rPr>
                <w:rFonts w:asciiTheme="minorEastAsia" w:hAnsiTheme="minorEastAsia"/>
                <w:b/>
                <w:sz w:val="24"/>
                <w:szCs w:val="24"/>
              </w:rPr>
              <w:t>.5</w:t>
            </w:r>
            <w:r>
              <w:rPr>
                <w:rFonts w:asciiTheme="minorEastAsia" w:hAnsiTheme="minorEastAsia"/>
                <w:b/>
                <w:sz w:val="24"/>
                <w:szCs w:val="24"/>
              </w:rPr>
              <w:t>914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.44</w:t>
            </w:r>
            <w:r w:rsidRPr="00A222C7">
              <w:rPr>
                <w:rFonts w:asciiTheme="minorEastAsia" w:hAnsiTheme="minorEastAsia"/>
                <w:sz w:val="24"/>
                <w:szCs w:val="24"/>
              </w:rPr>
              <w:t>94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766</w:t>
            </w:r>
          </w:p>
        </w:tc>
        <w:tc>
          <w:tcPr>
            <w:tcW w:w="942"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846</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.5483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64</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283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605</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819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33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.22</w:t>
            </w:r>
            <w:r w:rsidRPr="00A222C7">
              <w:rPr>
                <w:rFonts w:asciiTheme="minorEastAsia" w:hAnsiTheme="minorEastAsia"/>
                <w:sz w:val="24"/>
                <w:szCs w:val="24"/>
              </w:rPr>
              <w:t>69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45</w:t>
            </w:r>
          </w:p>
        </w:tc>
        <w:tc>
          <w:tcPr>
            <w:tcW w:w="942" w:type="dxa"/>
            <w:tcBorders>
              <w:top w:val="nil"/>
              <w:bottom w:val="single" w:sz="4" w:space="0" w:color="auto"/>
            </w:tcBorders>
          </w:tcPr>
          <w:p w:rsidR="00964452" w:rsidRPr="00240201" w:rsidRDefault="00DD76B4" w:rsidP="006926D8">
            <w:pPr>
              <w:jc w:val="center"/>
              <w:rPr>
                <w:rFonts w:asciiTheme="minorEastAsia" w:hAnsiTheme="minorEastAsia"/>
                <w:sz w:val="24"/>
                <w:szCs w:val="24"/>
              </w:rPr>
            </w:pPr>
            <w:r w:rsidRPr="00240201">
              <w:rPr>
                <w:rFonts w:asciiTheme="minorEastAsia" w:hAnsiTheme="minorEastAsia" w:hint="eastAsia"/>
                <w:sz w:val="24"/>
                <w:szCs w:val="24"/>
              </w:rPr>
              <w:t>0</w:t>
            </w:r>
            <w:r w:rsidR="00C96E5F" w:rsidRPr="00240201">
              <w:rPr>
                <w:rFonts w:asciiTheme="minorEastAsia" w:hAnsiTheme="minorEastAsia"/>
                <w:sz w:val="24"/>
                <w:szCs w:val="24"/>
              </w:rPr>
              <w:t>.</w:t>
            </w:r>
            <w:r w:rsidR="00240201" w:rsidRPr="00240201">
              <w:rPr>
                <w:rFonts w:asciiTheme="minorEastAsia" w:hAnsiTheme="minorEastAsia"/>
                <w:sz w:val="24"/>
                <w:szCs w:val="24"/>
              </w:rPr>
              <w:t>28</w:t>
            </w:r>
            <w:r w:rsidRPr="00240201">
              <w:rPr>
                <w:rFonts w:asciiTheme="minorEastAsia" w:hAnsiTheme="minorEastAsia"/>
                <w:sz w:val="24"/>
                <w:szCs w:val="24"/>
              </w:rPr>
              <w:t>68</w:t>
            </w:r>
          </w:p>
        </w:tc>
        <w:tc>
          <w:tcPr>
            <w:tcW w:w="1057" w:type="dxa"/>
            <w:tcBorders>
              <w:top w:val="nil"/>
              <w:bottom w:val="single" w:sz="4" w:space="0" w:color="auto"/>
            </w:tcBorders>
          </w:tcPr>
          <w:p w:rsidR="00964452" w:rsidRPr="00240201" w:rsidRDefault="00606EC0" w:rsidP="006926D8">
            <w:pPr>
              <w:jc w:val="center"/>
              <w:rPr>
                <w:rFonts w:asciiTheme="minorEastAsia" w:hAnsiTheme="minorEastAsia"/>
                <w:b/>
                <w:sz w:val="24"/>
                <w:szCs w:val="24"/>
              </w:rPr>
            </w:pPr>
            <w:r w:rsidRPr="00240201">
              <w:rPr>
                <w:rFonts w:asciiTheme="minorEastAsia" w:hAnsiTheme="minorEastAsia" w:hint="eastAsia"/>
                <w:b/>
                <w:sz w:val="24"/>
                <w:szCs w:val="24"/>
              </w:rPr>
              <w:t>0</w:t>
            </w:r>
            <w:r w:rsidRPr="00240201">
              <w:rPr>
                <w:rFonts w:asciiTheme="minorEastAsia" w:hAnsiTheme="minorEastAsia"/>
                <w:b/>
                <w:sz w:val="24"/>
                <w:szCs w:val="24"/>
              </w:rPr>
              <w:t>.2915</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C14659" w:rsidP="006926D8">
            <w:pPr>
              <w:jc w:val="center"/>
              <w:rPr>
                <w:rFonts w:asciiTheme="minorEastAsia" w:hAnsiTheme="minorEastAsia"/>
                <w:sz w:val="24"/>
                <w:szCs w:val="24"/>
              </w:rPr>
            </w:pPr>
            <w:r>
              <w:rPr>
                <w:rFonts w:asciiTheme="minorEastAsia" w:hAnsiTheme="minorEastAsia"/>
                <w:sz w:val="24"/>
                <w:szCs w:val="24"/>
              </w:rPr>
              <w:t>0.48</w:t>
            </w:r>
            <w:r w:rsidR="003B3BCE" w:rsidRPr="00A222C7">
              <w:rPr>
                <w:rFonts w:asciiTheme="minorEastAsia" w:hAnsiTheme="minorEastAsia"/>
                <w:sz w:val="24"/>
                <w:szCs w:val="24"/>
              </w:rPr>
              <w:t>66</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094</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338</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529</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741</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.53</w:t>
            </w:r>
            <w:r w:rsidRPr="00A222C7">
              <w:rPr>
                <w:rFonts w:asciiTheme="minorEastAsia" w:hAnsiTheme="minorEastAsia"/>
                <w:sz w:val="24"/>
                <w:szCs w:val="24"/>
              </w:rPr>
              <w:t>73</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635</w:t>
            </w:r>
          </w:p>
        </w:tc>
        <w:tc>
          <w:tcPr>
            <w:tcW w:w="942" w:type="dxa"/>
            <w:tcBorders>
              <w:bottom w:val="nil"/>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14659">
              <w:rPr>
                <w:rFonts w:asciiTheme="minorEastAsia" w:hAnsiTheme="minorEastAsia"/>
                <w:b/>
                <w:sz w:val="24"/>
                <w:szCs w:val="24"/>
              </w:rPr>
              <w:t>.6</w:t>
            </w:r>
            <w:r w:rsidRPr="00A222C7">
              <w:rPr>
                <w:rFonts w:asciiTheme="minorEastAsia" w:hAnsiTheme="minorEastAsia"/>
                <w:b/>
                <w:sz w:val="24"/>
                <w:szCs w:val="24"/>
              </w:rPr>
              <w:t>813</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sz w:val="24"/>
                <w:szCs w:val="24"/>
              </w:rPr>
              <w:t>0.6713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.21</w:t>
            </w:r>
            <w:r w:rsidRPr="00A222C7">
              <w:rPr>
                <w:rFonts w:asciiTheme="minorEastAsia" w:hAnsiTheme="minorEastAsia"/>
                <w:sz w:val="24"/>
                <w:szCs w:val="24"/>
              </w:rPr>
              <w:t>24</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576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843</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056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149</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.25</w:t>
            </w:r>
            <w:r w:rsidRPr="00A222C7">
              <w:rPr>
                <w:rFonts w:asciiTheme="minorEastAsia" w:hAnsiTheme="minorEastAsia"/>
                <w:sz w:val="24"/>
                <w:szCs w:val="24"/>
              </w:rPr>
              <w:t>02</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175</w:t>
            </w:r>
          </w:p>
        </w:tc>
        <w:tc>
          <w:tcPr>
            <w:tcW w:w="942" w:type="dxa"/>
            <w:tcBorders>
              <w:top w:val="nil"/>
              <w:bottom w:val="single" w:sz="4" w:space="0" w:color="auto"/>
            </w:tcBorders>
          </w:tcPr>
          <w:p w:rsidR="00964452" w:rsidRPr="003E218E" w:rsidRDefault="003B3BCE" w:rsidP="006926D8">
            <w:pPr>
              <w:jc w:val="center"/>
              <w:rPr>
                <w:rFonts w:asciiTheme="minorEastAsia" w:hAnsiTheme="minorEastAsia"/>
                <w:sz w:val="24"/>
                <w:szCs w:val="24"/>
              </w:rPr>
            </w:pPr>
            <w:r w:rsidRPr="003E218E">
              <w:rPr>
                <w:rFonts w:asciiTheme="minorEastAsia" w:hAnsiTheme="minorEastAsia" w:hint="eastAsia"/>
                <w:sz w:val="24"/>
                <w:szCs w:val="24"/>
              </w:rPr>
              <w:t>0</w:t>
            </w:r>
            <w:r w:rsidR="0006596F" w:rsidRPr="003E218E">
              <w:rPr>
                <w:rFonts w:asciiTheme="minorEastAsia" w:hAnsiTheme="minorEastAsia"/>
                <w:sz w:val="24"/>
                <w:szCs w:val="24"/>
              </w:rPr>
              <w:t>.3</w:t>
            </w:r>
            <w:r w:rsidR="003E218E" w:rsidRPr="003E218E">
              <w:rPr>
                <w:rFonts w:asciiTheme="minorEastAsia" w:hAnsiTheme="minorEastAsia"/>
                <w:sz w:val="24"/>
                <w:szCs w:val="24"/>
              </w:rPr>
              <w:t>2</w:t>
            </w:r>
            <w:r w:rsidR="0006596F" w:rsidRPr="003E218E">
              <w:rPr>
                <w:rFonts w:asciiTheme="minorEastAsia" w:hAnsiTheme="minorEastAsia"/>
                <w:sz w:val="24"/>
                <w:szCs w:val="24"/>
              </w:rPr>
              <w:t>18</w:t>
            </w:r>
          </w:p>
        </w:tc>
        <w:tc>
          <w:tcPr>
            <w:tcW w:w="1057" w:type="dxa"/>
            <w:tcBorders>
              <w:top w:val="nil"/>
              <w:bottom w:val="single" w:sz="4" w:space="0" w:color="auto"/>
            </w:tcBorders>
          </w:tcPr>
          <w:p w:rsidR="00964452" w:rsidRPr="003E218E" w:rsidRDefault="00606EC0" w:rsidP="006926D8">
            <w:pPr>
              <w:jc w:val="center"/>
              <w:rPr>
                <w:rFonts w:asciiTheme="minorEastAsia" w:hAnsiTheme="minorEastAsia"/>
                <w:b/>
                <w:sz w:val="24"/>
                <w:szCs w:val="24"/>
              </w:rPr>
            </w:pPr>
            <w:r w:rsidRPr="003E218E">
              <w:rPr>
                <w:rFonts w:asciiTheme="minorEastAsia" w:hAnsiTheme="minorEastAsia" w:hint="eastAsia"/>
                <w:b/>
                <w:sz w:val="24"/>
                <w:szCs w:val="24"/>
              </w:rPr>
              <w:t>0</w:t>
            </w:r>
            <w:r w:rsidRPr="003E218E">
              <w:rPr>
                <w:rFonts w:asciiTheme="minorEastAsia" w:hAnsiTheme="minorEastAsia"/>
                <w:b/>
                <w:sz w:val="24"/>
                <w:szCs w:val="24"/>
              </w:rPr>
              <w:t>.3249</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.47</w:t>
            </w:r>
            <w:r w:rsidRPr="00A222C7">
              <w:rPr>
                <w:rFonts w:asciiTheme="minorEastAsia" w:hAnsiTheme="minorEastAsia"/>
                <w:sz w:val="24"/>
                <w:szCs w:val="24"/>
              </w:rPr>
              <w:t>25</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w:t>
            </w:r>
            <w:r w:rsidRPr="00A222C7">
              <w:rPr>
                <w:rFonts w:asciiTheme="minorEastAsia" w:hAnsiTheme="minorEastAsia"/>
                <w:sz w:val="24"/>
                <w:szCs w:val="24"/>
              </w:rPr>
              <w:t>656</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144</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155</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388</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.60</w:t>
            </w:r>
            <w:r w:rsidRPr="00A222C7">
              <w:rPr>
                <w:rFonts w:asciiTheme="minorEastAsia" w:hAnsiTheme="minorEastAsia"/>
                <w:sz w:val="24"/>
                <w:szCs w:val="24"/>
              </w:rPr>
              <w:t>19</w:t>
            </w:r>
          </w:p>
        </w:tc>
        <w:tc>
          <w:tcPr>
            <w:tcW w:w="936" w:type="dxa"/>
            <w:tcBorders>
              <w:bottom w:val="nil"/>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324</w:t>
            </w:r>
          </w:p>
        </w:tc>
        <w:tc>
          <w:tcPr>
            <w:tcW w:w="942" w:type="dxa"/>
            <w:tcBorders>
              <w:bottom w:val="nil"/>
            </w:tcBorders>
          </w:tcPr>
          <w:p w:rsidR="00964452" w:rsidRPr="005E3F0F" w:rsidRDefault="00EE4D5B" w:rsidP="006926D8">
            <w:pPr>
              <w:jc w:val="center"/>
              <w:rPr>
                <w:rFonts w:asciiTheme="minorEastAsia" w:hAnsiTheme="minorEastAsia"/>
                <w:sz w:val="24"/>
                <w:szCs w:val="24"/>
              </w:rPr>
            </w:pPr>
            <w:r w:rsidRPr="005E3F0F">
              <w:rPr>
                <w:rFonts w:asciiTheme="minorEastAsia" w:hAnsiTheme="minorEastAsia" w:hint="eastAsia"/>
                <w:sz w:val="24"/>
                <w:szCs w:val="24"/>
              </w:rPr>
              <w:t>0</w:t>
            </w:r>
            <w:r w:rsidR="005E3F0F" w:rsidRPr="005E3F0F">
              <w:rPr>
                <w:rFonts w:asciiTheme="minorEastAsia" w:hAnsiTheme="minorEastAsia"/>
                <w:sz w:val="24"/>
                <w:szCs w:val="24"/>
              </w:rPr>
              <w:t>.7</w:t>
            </w:r>
            <w:r w:rsidRPr="005E3F0F">
              <w:rPr>
                <w:rFonts w:asciiTheme="minorEastAsia" w:hAnsiTheme="minorEastAsia"/>
                <w:sz w:val="24"/>
                <w:szCs w:val="24"/>
              </w:rPr>
              <w:t>464</w:t>
            </w:r>
          </w:p>
        </w:tc>
        <w:tc>
          <w:tcPr>
            <w:tcW w:w="1057" w:type="dxa"/>
            <w:tcBorders>
              <w:bottom w:val="nil"/>
            </w:tcBorders>
          </w:tcPr>
          <w:p w:rsidR="00964452" w:rsidRPr="005E3F0F" w:rsidRDefault="00606EC0" w:rsidP="006926D8">
            <w:pPr>
              <w:jc w:val="center"/>
              <w:rPr>
                <w:rFonts w:asciiTheme="minorEastAsia" w:hAnsiTheme="minorEastAsia"/>
                <w:b/>
                <w:sz w:val="24"/>
                <w:szCs w:val="24"/>
              </w:rPr>
            </w:pPr>
            <w:r w:rsidRPr="005E3F0F">
              <w:rPr>
                <w:rFonts w:asciiTheme="minorEastAsia" w:hAnsiTheme="minorEastAsia" w:hint="eastAsia"/>
                <w:b/>
                <w:sz w:val="24"/>
                <w:szCs w:val="24"/>
              </w:rPr>
              <w:t>0</w:t>
            </w:r>
            <w:r w:rsidRPr="005E3F0F">
              <w:rPr>
                <w:rFonts w:asciiTheme="minorEastAsia" w:hAnsiTheme="minorEastAsia"/>
                <w:b/>
                <w:sz w:val="24"/>
                <w:szCs w:val="24"/>
              </w:rPr>
              <w:t>.7572</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.23</w:t>
            </w:r>
            <w:r w:rsidRPr="00A222C7">
              <w:rPr>
                <w:rFonts w:asciiTheme="minorEastAsia" w:hAnsiTheme="minorEastAsia"/>
                <w:sz w:val="24"/>
                <w:szCs w:val="24"/>
              </w:rPr>
              <w:t>26</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w:t>
            </w:r>
            <w:r w:rsidRPr="00A222C7">
              <w:rPr>
                <w:rFonts w:asciiTheme="minorEastAsia" w:hAnsiTheme="minorEastAsia"/>
                <w:sz w:val="24"/>
                <w:szCs w:val="24"/>
              </w:rPr>
              <w:t>708</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034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204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302</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.25</w:t>
            </w:r>
            <w:r w:rsidRPr="00A222C7">
              <w:rPr>
                <w:rFonts w:asciiTheme="minorEastAsia" w:hAnsiTheme="minorEastAsia"/>
                <w:sz w:val="24"/>
                <w:szCs w:val="24"/>
              </w:rPr>
              <w:t>51</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338</w:t>
            </w:r>
          </w:p>
        </w:tc>
        <w:tc>
          <w:tcPr>
            <w:tcW w:w="942" w:type="dxa"/>
            <w:tcBorders>
              <w:top w:val="nil"/>
              <w:bottom w:val="single" w:sz="4" w:space="0" w:color="auto"/>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ED03A1">
              <w:rPr>
                <w:rFonts w:asciiTheme="minorEastAsia" w:hAnsiTheme="minorEastAsia"/>
                <w:b/>
                <w:sz w:val="24"/>
                <w:szCs w:val="24"/>
              </w:rPr>
              <w:t>.3</w:t>
            </w:r>
            <w:r w:rsidR="0006596F">
              <w:rPr>
                <w:rFonts w:asciiTheme="minorEastAsia" w:hAnsiTheme="minorEastAsia"/>
                <w:b/>
                <w:sz w:val="24"/>
                <w:szCs w:val="24"/>
              </w:rPr>
              <w:t>469</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.3442</w:t>
            </w:r>
          </w:p>
        </w:tc>
      </w:tr>
      <w:tr w:rsidR="00B678B9" w:rsidRPr="00A222C7" w:rsidTr="00A222C7">
        <w:trPr>
          <w:jc w:val="center"/>
        </w:trPr>
        <w:tc>
          <w:tcPr>
            <w:tcW w:w="1184" w:type="dxa"/>
            <w:vMerge w:val="restart"/>
            <w:vAlign w:val="center"/>
          </w:tcPr>
          <w:p w:rsidR="00964452" w:rsidRPr="00A222C7" w:rsidRDefault="00964452" w:rsidP="00A222C7">
            <w:pPr>
              <w:rPr>
                <w:rFonts w:asciiTheme="minorEastAsia" w:hAnsiTheme="minorEastAsia"/>
                <w:b/>
                <w:sz w:val="24"/>
                <w:szCs w:val="24"/>
              </w:rPr>
            </w:pPr>
            <w:r w:rsidRPr="00A222C7">
              <w:rPr>
                <w:rFonts w:asciiTheme="minorEastAsia" w:hAnsiTheme="minorEastAsia" w:hint="eastAsia"/>
                <w:b/>
                <w:sz w:val="24"/>
                <w:szCs w:val="24"/>
              </w:rPr>
              <w:t>A</w:t>
            </w:r>
            <w:r w:rsidRPr="00A222C7">
              <w:rPr>
                <w:rFonts w:asciiTheme="minorEastAsia" w:hAnsiTheme="minorEastAsia"/>
                <w:b/>
                <w:sz w:val="24"/>
                <w:szCs w:val="24"/>
              </w:rPr>
              <w:t>mazon</w:t>
            </w: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.2412</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.3296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.3117</w:t>
            </w:r>
          </w:p>
        </w:tc>
        <w:tc>
          <w:tcPr>
            <w:tcW w:w="942"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0006596F">
              <w:rPr>
                <w:rFonts w:asciiTheme="minorEastAsia" w:hAnsiTheme="minorEastAsia"/>
                <w:sz w:val="24"/>
                <w:szCs w:val="24"/>
              </w:rPr>
              <w:t>.3268</w:t>
            </w:r>
          </w:p>
        </w:tc>
        <w:tc>
          <w:tcPr>
            <w:tcW w:w="1057" w:type="dxa"/>
            <w:tcBorders>
              <w:bottom w:val="nil"/>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.3595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.1642</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.1279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.2068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.2049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.2254</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.1848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.2141</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.2232</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b/>
                <w:sz w:val="24"/>
                <w:szCs w:val="24"/>
              </w:rPr>
              <w:t>0.</w:t>
            </w:r>
            <w:r w:rsidRPr="00A222C7">
              <w:rPr>
                <w:rFonts w:asciiTheme="minorEastAsia" w:hAnsiTheme="minorEastAsia" w:hint="eastAsia"/>
                <w:b/>
                <w:sz w:val="24"/>
                <w:szCs w:val="24"/>
              </w:rPr>
              <w:t>2</w:t>
            </w:r>
            <w:r w:rsidR="006E302E">
              <w:rPr>
                <w:rFonts w:asciiTheme="minorEastAsia" w:hAnsiTheme="minorEastAsia"/>
                <w:b/>
                <w:sz w:val="24"/>
                <w:szCs w:val="24"/>
              </w:rPr>
              <w:t>319</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.3126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.4278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.4287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.4657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.3715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.4309</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.4686</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.5313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.2016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.1672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.2471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.2441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.2524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.2683</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.2873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.4408</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.3901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.5054</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.5065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.5467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.4328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.5258</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.5591</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.6554</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.1877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.2676</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.2647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.2908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.2332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.2774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.2924</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.3202</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.4997</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.4431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.5680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.5702</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.6141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.4850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.5897</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.6257</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.7370</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.2375</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.2002</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.2824</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.2797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.2458</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.2925</w:t>
            </w:r>
          </w:p>
        </w:tc>
        <w:tc>
          <w:tcPr>
            <w:tcW w:w="942"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.3080</w:t>
            </w:r>
          </w:p>
        </w:tc>
        <w:tc>
          <w:tcPr>
            <w:tcW w:w="1057" w:type="dxa"/>
            <w:tcBorders>
              <w:top w:val="nil"/>
            </w:tcBorders>
          </w:tcPr>
          <w:p w:rsidR="00964452" w:rsidRPr="00A222C7" w:rsidRDefault="00F02546" w:rsidP="006E302E">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.3396</w:t>
            </w:r>
          </w:p>
        </w:tc>
      </w:tr>
    </w:tbl>
    <w:p w:rsidR="00A355B2" w:rsidRPr="00280680" w:rsidRDefault="00A355B2" w:rsidP="00280680">
      <w:pPr>
        <w:jc w:val="center"/>
        <w:rPr>
          <w:rFonts w:ascii="楷体" w:eastAsia="楷体" w:hAnsi="楷体"/>
        </w:rPr>
      </w:pPr>
    </w:p>
    <w:p w:rsidR="004F5955" w:rsidRPr="00A5572F" w:rsidRDefault="007A77CC"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表</w:t>
      </w:r>
      <w:r w:rsidR="00A77DD2" w:rsidRPr="00A5572F">
        <w:rPr>
          <w:rFonts w:asciiTheme="minorEastAsia" w:hAnsiTheme="minorEastAsia"/>
          <w:sz w:val="24"/>
          <w:szCs w:val="24"/>
        </w:rPr>
        <w:t>4-3</w:t>
      </w:r>
      <w:r w:rsidR="00A77DD2" w:rsidRPr="00A5572F">
        <w:rPr>
          <w:rFonts w:asciiTheme="minorEastAsia" w:hAnsiTheme="minorEastAsia" w:hint="eastAsia"/>
          <w:sz w:val="24"/>
          <w:szCs w:val="24"/>
        </w:rPr>
        <w:t>展示了</w:t>
      </w:r>
      <w:r w:rsidR="00A5572F">
        <w:rPr>
          <w:rFonts w:asciiTheme="minorEastAsia" w:hAnsiTheme="minorEastAsia" w:hint="eastAsia"/>
          <w:sz w:val="24"/>
          <w:szCs w:val="24"/>
        </w:rPr>
        <w:t>不同方法</w:t>
      </w:r>
      <w:r w:rsidRPr="00A5572F">
        <w:rPr>
          <w:rFonts w:asciiTheme="minorEastAsia" w:hAnsiTheme="minorEastAsia" w:hint="eastAsia"/>
          <w:sz w:val="24"/>
          <w:szCs w:val="24"/>
        </w:rPr>
        <w:t>的实验结果</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其中</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峰值性能用粗体标出</w:t>
      </w:r>
      <w:r w:rsidRPr="00A5572F">
        <w:rPr>
          <w:rFonts w:asciiTheme="minorEastAsia" w:hAnsiTheme="minorEastAsia" w:hint="eastAsia"/>
          <w:sz w:val="24"/>
          <w:szCs w:val="24"/>
        </w:rPr>
        <w:t>。可以看出，</w:t>
      </w:r>
      <w:r w:rsidR="00A77DD2" w:rsidRPr="00A5572F">
        <w:rPr>
          <w:rFonts w:asciiTheme="minorEastAsia" w:hAnsiTheme="minorEastAsia" w:hint="eastAsia"/>
          <w:sz w:val="24"/>
          <w:szCs w:val="24"/>
        </w:rPr>
        <w:t>本文所提模型并非在所有数据集和指标上都能达到最佳性能。具体地，相比较</w:t>
      </w:r>
      <w:r w:rsidR="00A77DD2" w:rsidRPr="00CB7E62">
        <w:rPr>
          <w:rFonts w:ascii="Times New Roman" w:hAnsi="Times New Roman" w:cs="Times New Roman"/>
          <w:sz w:val="24"/>
          <w:szCs w:val="24"/>
        </w:rPr>
        <w:t>Amazon</w:t>
      </w:r>
      <w:r w:rsidR="00A77DD2" w:rsidRPr="00A5572F">
        <w:rPr>
          <w:rFonts w:asciiTheme="minorEastAsia" w:hAnsiTheme="minorEastAsia" w:hint="eastAsia"/>
          <w:sz w:val="24"/>
          <w:szCs w:val="24"/>
        </w:rPr>
        <w:t>数据集，</w:t>
      </w:r>
      <w:r w:rsidR="00A77DD2" w:rsidRPr="00CB7E62">
        <w:rPr>
          <w:rFonts w:ascii="Times New Roman" w:hAnsi="Times New Roman" w:cs="Times New Roman"/>
          <w:sz w:val="24"/>
          <w:szCs w:val="24"/>
        </w:rPr>
        <w:t>ML100</w:t>
      </w:r>
      <w:r w:rsidR="002D1790" w:rsidRPr="00CB7E62">
        <w:rPr>
          <w:rFonts w:ascii="Times New Roman" w:hAnsi="Times New Roman" w:cs="Times New Roman"/>
          <w:sz w:val="24"/>
          <w:szCs w:val="24"/>
        </w:rPr>
        <w:t>K</w:t>
      </w:r>
      <w:r w:rsidR="00A77DD2" w:rsidRPr="00A5572F">
        <w:rPr>
          <w:rFonts w:asciiTheme="minorEastAsia" w:hAnsiTheme="minorEastAsia" w:hint="eastAsia"/>
          <w:sz w:val="24"/>
          <w:szCs w:val="24"/>
        </w:rPr>
        <w:t>数据</w:t>
      </w:r>
      <w:proofErr w:type="gramStart"/>
      <w:r w:rsidR="00A77DD2" w:rsidRPr="00A5572F">
        <w:rPr>
          <w:rFonts w:asciiTheme="minorEastAsia" w:hAnsiTheme="minorEastAsia" w:hint="eastAsia"/>
          <w:sz w:val="24"/>
          <w:szCs w:val="24"/>
        </w:rPr>
        <w:t>集更加</w:t>
      </w:r>
      <w:proofErr w:type="gramEnd"/>
      <w:r w:rsidR="00A77DD2" w:rsidRPr="00A5572F">
        <w:rPr>
          <w:rFonts w:asciiTheme="minorEastAsia" w:hAnsiTheme="minorEastAsia" w:hint="eastAsia"/>
          <w:sz w:val="24"/>
          <w:szCs w:val="24"/>
        </w:rPr>
        <w:t>稠密，评分信息较多。因其数据特点，</w:t>
      </w:r>
      <w:r w:rsidR="00A77DD2" w:rsidRPr="00CB7E62">
        <w:rPr>
          <w:rFonts w:ascii="Times New Roman" w:hAnsi="Times New Roman" w:cs="Times New Roman"/>
          <w:sz w:val="24"/>
          <w:szCs w:val="24"/>
        </w:rPr>
        <w:t>baselines</w:t>
      </w:r>
      <w:r w:rsidR="00A77DD2" w:rsidRPr="00A5572F">
        <w:rPr>
          <w:rFonts w:asciiTheme="minorEastAsia" w:hAnsiTheme="minorEastAsia" w:hint="eastAsia"/>
          <w:sz w:val="24"/>
          <w:szCs w:val="24"/>
        </w:rPr>
        <w:t>中基于评分信息的方法都有较好的表现</w:t>
      </w:r>
      <w:r w:rsidR="004F5955" w:rsidRPr="00A5572F">
        <w:rPr>
          <w:rFonts w:asciiTheme="minorEastAsia" w:hAnsiTheme="minorEastAsia" w:hint="eastAsia"/>
          <w:sz w:val="24"/>
          <w:szCs w:val="24"/>
        </w:rPr>
        <w:t>。而对于</w:t>
      </w:r>
      <w:r w:rsidR="004F5955" w:rsidRPr="00CB7E62">
        <w:rPr>
          <w:rFonts w:ascii="Times New Roman" w:hAnsi="Times New Roman" w:cs="Times New Roman"/>
          <w:sz w:val="24"/>
          <w:szCs w:val="24"/>
        </w:rPr>
        <w:t>Amazon</w:t>
      </w:r>
      <w:r w:rsidR="004F5955" w:rsidRPr="00A5572F">
        <w:rPr>
          <w:rFonts w:asciiTheme="minorEastAsia" w:hAnsiTheme="minorEastAsia" w:hint="eastAsia"/>
          <w:sz w:val="24"/>
          <w:szCs w:val="24"/>
        </w:rPr>
        <w:t>数据集而言，数据较稀疏</w:t>
      </w:r>
      <w:r w:rsidR="00A5572F">
        <w:rPr>
          <w:rFonts w:asciiTheme="minorEastAsia" w:hAnsiTheme="minorEastAsia" w:hint="eastAsia"/>
          <w:sz w:val="24"/>
          <w:szCs w:val="24"/>
        </w:rPr>
        <w:t>。在这种情况下，</w:t>
      </w:r>
      <w:r w:rsidR="004F5955" w:rsidRPr="00A5572F">
        <w:rPr>
          <w:rFonts w:asciiTheme="minorEastAsia" w:hAnsiTheme="minorEastAsia" w:hint="eastAsia"/>
          <w:sz w:val="24"/>
          <w:szCs w:val="24"/>
        </w:rPr>
        <w:t>本文所引入的基于欧几里</w:t>
      </w:r>
      <w:proofErr w:type="gramStart"/>
      <w:r w:rsidR="004F5955" w:rsidRPr="00A5572F">
        <w:rPr>
          <w:rFonts w:asciiTheme="minorEastAsia" w:hAnsiTheme="minorEastAsia" w:hint="eastAsia"/>
          <w:sz w:val="24"/>
          <w:szCs w:val="24"/>
        </w:rPr>
        <w:t>得距离</w:t>
      </w:r>
      <w:proofErr w:type="gramEnd"/>
      <w:r w:rsidR="004F5955" w:rsidRPr="00A5572F">
        <w:rPr>
          <w:rFonts w:asciiTheme="minorEastAsia" w:hAnsiTheme="minorEastAsia" w:hint="eastAsia"/>
          <w:sz w:val="24"/>
          <w:szCs w:val="24"/>
        </w:rPr>
        <w:t>的度量指标</w:t>
      </w:r>
      <w:r w:rsidR="00A5572F">
        <w:rPr>
          <w:rFonts w:asciiTheme="minorEastAsia" w:hAnsiTheme="minorEastAsia" w:hint="eastAsia"/>
          <w:sz w:val="24"/>
          <w:szCs w:val="24"/>
        </w:rPr>
        <w:t>凸显其</w:t>
      </w:r>
      <w:r w:rsidR="004F5955" w:rsidRPr="00A5572F">
        <w:rPr>
          <w:rFonts w:asciiTheme="minorEastAsia" w:hAnsiTheme="minorEastAsia" w:hint="eastAsia"/>
          <w:sz w:val="24"/>
          <w:szCs w:val="24"/>
        </w:rPr>
        <w:t>相应作用，</w:t>
      </w:r>
      <w:r w:rsidR="00A5572F">
        <w:rPr>
          <w:rFonts w:asciiTheme="minorEastAsia" w:hAnsiTheme="minorEastAsia" w:hint="eastAsia"/>
          <w:sz w:val="24"/>
          <w:szCs w:val="24"/>
        </w:rPr>
        <w:t>即</w:t>
      </w:r>
      <w:r w:rsidR="004F5955" w:rsidRPr="00A5572F">
        <w:rPr>
          <w:rFonts w:asciiTheme="minorEastAsia" w:hAnsiTheme="minorEastAsia" w:hint="eastAsia"/>
          <w:sz w:val="24"/>
          <w:szCs w:val="24"/>
        </w:rPr>
        <w:t>不仅</w:t>
      </w:r>
      <w:proofErr w:type="gramStart"/>
      <w:r w:rsidR="004F5955" w:rsidRPr="00A5572F">
        <w:rPr>
          <w:rFonts w:asciiTheme="minorEastAsia" w:hAnsiTheme="minorEastAsia" w:hint="eastAsia"/>
          <w:sz w:val="24"/>
          <w:szCs w:val="24"/>
        </w:rPr>
        <w:t>刻画</w:t>
      </w:r>
      <w:r w:rsidR="00A5572F">
        <w:rPr>
          <w:rFonts w:asciiTheme="minorEastAsia" w:hAnsiTheme="minorEastAsia" w:hint="eastAsia"/>
          <w:sz w:val="24"/>
          <w:szCs w:val="24"/>
        </w:rPr>
        <w:t>了显式</w:t>
      </w:r>
      <w:proofErr w:type="gramEnd"/>
      <w:r w:rsidR="00A5572F">
        <w:rPr>
          <w:rFonts w:asciiTheme="minorEastAsia" w:hAnsiTheme="minorEastAsia" w:hint="eastAsia"/>
          <w:sz w:val="24"/>
          <w:szCs w:val="24"/>
        </w:rPr>
        <w:t>的</w:t>
      </w:r>
      <w:r w:rsidR="004F5955" w:rsidRPr="00A5572F">
        <w:rPr>
          <w:rFonts w:asciiTheme="minorEastAsia" w:hAnsiTheme="minorEastAsia" w:hint="eastAsia"/>
          <w:sz w:val="24"/>
          <w:szCs w:val="24"/>
        </w:rPr>
        <w:t>用户</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物品间关系，也捕捉了</w:t>
      </w:r>
      <w:r w:rsidR="00A5572F">
        <w:rPr>
          <w:rFonts w:asciiTheme="minorEastAsia" w:hAnsiTheme="minorEastAsia" w:hint="eastAsia"/>
          <w:sz w:val="24"/>
          <w:szCs w:val="24"/>
        </w:rPr>
        <w:t>隐含的</w:t>
      </w:r>
      <w:r w:rsidR="004F5955" w:rsidRPr="00A5572F">
        <w:rPr>
          <w:rFonts w:asciiTheme="minorEastAsia" w:hAnsiTheme="minorEastAsia" w:hint="eastAsia"/>
          <w:sz w:val="24"/>
          <w:szCs w:val="24"/>
        </w:rPr>
        <w:t>更细粒度的用户</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用户和物品</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物品相似性，从而有效缓解数据稀疏问题。与此同时，本文所提模型在</w:t>
      </w:r>
      <w:r w:rsidR="004F5955" w:rsidRPr="00CB7E62">
        <w:rPr>
          <w:rFonts w:ascii="Times New Roman" w:hAnsi="Times New Roman" w:cs="Times New Roman"/>
          <w:sz w:val="24"/>
          <w:szCs w:val="24"/>
        </w:rPr>
        <w:t>NDCG</w:t>
      </w:r>
      <w:r w:rsidR="004F5955" w:rsidRPr="00A5572F">
        <w:rPr>
          <w:rFonts w:asciiTheme="minorEastAsia" w:hAnsiTheme="minorEastAsia" w:hint="eastAsia"/>
          <w:sz w:val="24"/>
          <w:szCs w:val="24"/>
        </w:rPr>
        <w:t>指标上更具优势，也进一步说明了</w:t>
      </w:r>
      <w:r w:rsidR="004F5955" w:rsidRPr="00CB7E62">
        <w:rPr>
          <w:rFonts w:ascii="Times New Roman" w:hAnsi="Times New Roman" w:cs="Times New Roman"/>
          <w:sz w:val="24"/>
          <w:szCs w:val="24"/>
        </w:rPr>
        <w:t>pair-wise</w:t>
      </w:r>
      <w:r w:rsidR="004F5955" w:rsidRPr="00A5572F">
        <w:rPr>
          <w:rFonts w:asciiTheme="minorEastAsia" w:hAnsiTheme="minorEastAsia" w:hint="eastAsia"/>
          <w:sz w:val="24"/>
          <w:szCs w:val="24"/>
        </w:rPr>
        <w:t>损失函数相比</w:t>
      </w:r>
      <w:r w:rsidR="004F5955" w:rsidRPr="00CB7E62">
        <w:rPr>
          <w:rFonts w:ascii="Times New Roman" w:hAnsi="Times New Roman" w:cs="Times New Roman"/>
          <w:sz w:val="24"/>
          <w:szCs w:val="24"/>
        </w:rPr>
        <w:t>point-wise</w:t>
      </w:r>
      <w:r w:rsidR="004F5955" w:rsidRPr="00A5572F">
        <w:rPr>
          <w:rFonts w:asciiTheme="minorEastAsia" w:hAnsiTheme="minorEastAsia" w:hint="eastAsia"/>
          <w:sz w:val="24"/>
          <w:szCs w:val="24"/>
        </w:rPr>
        <w:t>损失函数</w:t>
      </w:r>
      <w:r w:rsidR="00A5572F">
        <w:rPr>
          <w:rFonts w:asciiTheme="minorEastAsia" w:hAnsiTheme="minorEastAsia" w:hint="eastAsia"/>
          <w:sz w:val="24"/>
          <w:szCs w:val="24"/>
        </w:rPr>
        <w:t>，显式约束了排序信息，可以得到排序更为合理的推荐列表</w:t>
      </w:r>
      <w:r w:rsidR="004F5955" w:rsidRPr="00A5572F">
        <w:rPr>
          <w:rFonts w:asciiTheme="minorEastAsia" w:hAnsiTheme="minorEastAsia" w:hint="eastAsia"/>
          <w:sz w:val="24"/>
          <w:szCs w:val="24"/>
        </w:rPr>
        <w:t>。</w:t>
      </w:r>
    </w:p>
    <w:p w:rsidR="00D013A7" w:rsidRDefault="004F5955"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观察</w:t>
      </w:r>
      <w:r w:rsidRPr="00CB7E62">
        <w:rPr>
          <w:rFonts w:ascii="Times New Roman" w:hAnsi="Times New Roman" w:cs="Times New Roman"/>
          <w:sz w:val="24"/>
          <w:szCs w:val="24"/>
        </w:rPr>
        <w:t>baselines</w:t>
      </w:r>
      <w:r w:rsidRPr="00A5572F">
        <w:rPr>
          <w:rFonts w:asciiTheme="minorEastAsia" w:hAnsiTheme="minorEastAsia" w:hint="eastAsia"/>
          <w:sz w:val="24"/>
          <w:szCs w:val="24"/>
        </w:rPr>
        <w:t>表现，</w:t>
      </w:r>
      <w:r w:rsidR="00192B03">
        <w:rPr>
          <w:rFonts w:asciiTheme="minorEastAsia" w:hAnsiTheme="minorEastAsia" w:hint="eastAsia"/>
          <w:sz w:val="24"/>
          <w:szCs w:val="24"/>
        </w:rPr>
        <w:t>可以看到，</w:t>
      </w:r>
      <w:r w:rsidR="007A77CC" w:rsidRPr="00CB7E62">
        <w:rPr>
          <w:rFonts w:ascii="Times New Roman" w:hAnsi="Times New Roman" w:cs="Times New Roman"/>
          <w:sz w:val="24"/>
          <w:szCs w:val="24"/>
        </w:rPr>
        <w:t>NeuACF</w:t>
      </w:r>
      <w:r w:rsidRPr="00A5572F">
        <w:rPr>
          <w:rFonts w:asciiTheme="minorEastAsia" w:hAnsiTheme="minorEastAsia" w:hint="eastAsia"/>
          <w:sz w:val="24"/>
          <w:szCs w:val="24"/>
        </w:rPr>
        <w:t>在</w:t>
      </w:r>
      <w:r w:rsidRPr="00CB7E62">
        <w:rPr>
          <w:rFonts w:ascii="Times New Roman" w:hAnsi="Times New Roman" w:cs="Times New Roman"/>
          <w:sz w:val="24"/>
          <w:szCs w:val="24"/>
        </w:rPr>
        <w:t>ML100K</w:t>
      </w:r>
      <w:r w:rsidRPr="00A5572F">
        <w:rPr>
          <w:rFonts w:asciiTheme="minorEastAsia" w:hAnsiTheme="minorEastAsia" w:hint="eastAsia"/>
          <w:sz w:val="24"/>
          <w:szCs w:val="24"/>
        </w:rPr>
        <w:t>和</w:t>
      </w:r>
      <w:r w:rsidRPr="00CB7E62">
        <w:rPr>
          <w:rFonts w:ascii="Times New Roman" w:hAnsi="Times New Roman" w:cs="Times New Roman"/>
          <w:sz w:val="24"/>
          <w:szCs w:val="24"/>
        </w:rPr>
        <w:t>Amazon</w:t>
      </w:r>
      <w:r w:rsidRPr="00A5572F">
        <w:rPr>
          <w:rFonts w:asciiTheme="minorEastAsia" w:hAnsiTheme="minorEastAsia" w:hint="eastAsia"/>
          <w:sz w:val="24"/>
          <w:szCs w:val="24"/>
        </w:rPr>
        <w:t>数据集的多数指标上都</w:t>
      </w:r>
      <w:r w:rsidR="00192B03">
        <w:rPr>
          <w:rFonts w:asciiTheme="minorEastAsia" w:hAnsiTheme="minorEastAsia" w:hint="eastAsia"/>
          <w:sz w:val="24"/>
          <w:szCs w:val="24"/>
        </w:rPr>
        <w:t>能达到</w:t>
      </w:r>
      <w:r w:rsidRPr="00A5572F">
        <w:rPr>
          <w:rFonts w:asciiTheme="minorEastAsia" w:hAnsiTheme="minorEastAsia" w:hint="eastAsia"/>
          <w:sz w:val="24"/>
          <w:szCs w:val="24"/>
        </w:rPr>
        <w:t>峰值性能，说明</w:t>
      </w:r>
      <w:r w:rsidRPr="00CB7E62">
        <w:rPr>
          <w:rFonts w:ascii="Times New Roman" w:hAnsi="Times New Roman" w:cs="Times New Roman"/>
          <w:sz w:val="24"/>
          <w:szCs w:val="24"/>
        </w:rPr>
        <w:t>NeuACF</w:t>
      </w:r>
      <w:r w:rsidRPr="00A5572F">
        <w:rPr>
          <w:rFonts w:asciiTheme="minorEastAsia" w:hAnsiTheme="minorEastAsia" w:hint="eastAsia"/>
          <w:sz w:val="24"/>
          <w:szCs w:val="24"/>
        </w:rPr>
        <w:t>作为基于</w:t>
      </w:r>
      <w:r w:rsidR="00280680" w:rsidRPr="00A5572F">
        <w:rPr>
          <w:rFonts w:asciiTheme="minorEastAsia" w:hAnsiTheme="minorEastAsia" w:hint="eastAsia"/>
          <w:sz w:val="24"/>
          <w:szCs w:val="24"/>
        </w:rPr>
        <w:t>异质信息网络</w:t>
      </w:r>
      <w:r w:rsidR="007A77CC" w:rsidRPr="00A5572F">
        <w:rPr>
          <w:rFonts w:asciiTheme="minorEastAsia" w:hAnsiTheme="minorEastAsia" w:hint="eastAsia"/>
          <w:sz w:val="24"/>
          <w:szCs w:val="24"/>
        </w:rPr>
        <w:t>的最新模型，</w:t>
      </w:r>
      <w:r w:rsidR="00D01F82" w:rsidRPr="00A5572F">
        <w:rPr>
          <w:rFonts w:asciiTheme="minorEastAsia" w:hAnsiTheme="minorEastAsia" w:hint="eastAsia"/>
          <w:sz w:val="24"/>
          <w:szCs w:val="24"/>
        </w:rPr>
        <w:t>在推荐领域</w:t>
      </w:r>
      <w:r w:rsidRPr="00A5572F">
        <w:rPr>
          <w:rFonts w:asciiTheme="minorEastAsia" w:hAnsiTheme="minorEastAsia" w:hint="eastAsia"/>
          <w:sz w:val="24"/>
          <w:szCs w:val="24"/>
        </w:rPr>
        <w:t>仍具有不俗的表现</w:t>
      </w:r>
      <w:r w:rsidR="00192B03">
        <w:rPr>
          <w:rFonts w:asciiTheme="minorEastAsia" w:hAnsiTheme="minorEastAsia" w:hint="eastAsia"/>
          <w:sz w:val="24"/>
          <w:szCs w:val="24"/>
        </w:rPr>
        <w:t>。究其原因，通过利用异质信息网络这一强有力工具，</w:t>
      </w:r>
      <w:r w:rsidR="00D01F82" w:rsidRPr="00CB7E62">
        <w:rPr>
          <w:rFonts w:ascii="Times New Roman" w:hAnsi="Times New Roman" w:cs="Times New Roman"/>
          <w:sz w:val="24"/>
          <w:szCs w:val="24"/>
        </w:rPr>
        <w:t>NeuACF</w:t>
      </w:r>
      <w:r w:rsidR="00192B03">
        <w:rPr>
          <w:rFonts w:asciiTheme="minorEastAsia" w:hAnsiTheme="minorEastAsia" w:hint="eastAsia"/>
          <w:sz w:val="24"/>
          <w:szCs w:val="24"/>
        </w:rPr>
        <w:t>基于</w:t>
      </w:r>
      <w:r w:rsidR="00280680" w:rsidRPr="00A5572F">
        <w:rPr>
          <w:rFonts w:asciiTheme="minorEastAsia" w:hAnsiTheme="minorEastAsia" w:hint="eastAsia"/>
          <w:sz w:val="24"/>
          <w:szCs w:val="24"/>
        </w:rPr>
        <w:t>不同元路径</w:t>
      </w:r>
      <w:r w:rsidR="00D01F82" w:rsidRPr="00A5572F">
        <w:rPr>
          <w:rFonts w:asciiTheme="minorEastAsia" w:hAnsiTheme="minorEastAsia" w:hint="eastAsia"/>
          <w:sz w:val="24"/>
          <w:szCs w:val="24"/>
        </w:rPr>
        <w:t>学习到</w:t>
      </w:r>
      <w:r w:rsidR="00192B03">
        <w:rPr>
          <w:rFonts w:asciiTheme="minorEastAsia" w:hAnsiTheme="minorEastAsia" w:hint="eastAsia"/>
          <w:sz w:val="24"/>
          <w:szCs w:val="24"/>
        </w:rPr>
        <w:t>不同</w:t>
      </w:r>
      <w:proofErr w:type="gramStart"/>
      <w:r w:rsidR="007A77CC" w:rsidRPr="00A5572F">
        <w:rPr>
          <w:rFonts w:asciiTheme="minorEastAsia" w:hAnsiTheme="minorEastAsia" w:hint="eastAsia"/>
          <w:sz w:val="24"/>
          <w:szCs w:val="24"/>
        </w:rPr>
        <w:t>方面</w:t>
      </w:r>
      <w:r w:rsidR="00D01F82" w:rsidRPr="00A5572F">
        <w:rPr>
          <w:rFonts w:asciiTheme="minorEastAsia" w:hAnsiTheme="minorEastAsia" w:hint="eastAsia"/>
          <w:sz w:val="24"/>
          <w:szCs w:val="24"/>
        </w:rPr>
        <w:t>级隐</w:t>
      </w:r>
      <w:proofErr w:type="gramEnd"/>
      <w:r w:rsidR="00D01F82" w:rsidRPr="00A5572F">
        <w:rPr>
          <w:rFonts w:asciiTheme="minorEastAsia" w:hAnsiTheme="minorEastAsia" w:hint="eastAsia"/>
          <w:sz w:val="24"/>
          <w:szCs w:val="24"/>
        </w:rPr>
        <w:t>因子</w:t>
      </w:r>
      <w:r w:rsidR="00280680" w:rsidRPr="00A5572F">
        <w:rPr>
          <w:rFonts w:asciiTheme="minorEastAsia" w:hAnsiTheme="minorEastAsia" w:hint="eastAsia"/>
          <w:sz w:val="24"/>
          <w:szCs w:val="24"/>
        </w:rPr>
        <w:t>，</w:t>
      </w:r>
      <w:r w:rsidR="00192B03">
        <w:rPr>
          <w:rFonts w:asciiTheme="minorEastAsia" w:hAnsiTheme="minorEastAsia" w:hint="eastAsia"/>
          <w:sz w:val="24"/>
          <w:szCs w:val="24"/>
        </w:rPr>
        <w:t>从多</w:t>
      </w:r>
      <w:r w:rsidR="00280680" w:rsidRPr="00A5572F">
        <w:rPr>
          <w:rFonts w:asciiTheme="minorEastAsia" w:hAnsiTheme="minorEastAsia" w:hint="eastAsia"/>
          <w:sz w:val="24"/>
          <w:szCs w:val="24"/>
        </w:rPr>
        <w:t>角度</w:t>
      </w:r>
      <w:r w:rsidR="00D01F82" w:rsidRPr="00A5572F">
        <w:rPr>
          <w:rFonts w:asciiTheme="minorEastAsia" w:hAnsiTheme="minorEastAsia" w:hint="eastAsia"/>
          <w:sz w:val="24"/>
          <w:szCs w:val="24"/>
        </w:rPr>
        <w:t>提供了用户和物品的</w:t>
      </w:r>
      <w:r w:rsidR="007A77CC" w:rsidRPr="00A5572F">
        <w:rPr>
          <w:rFonts w:asciiTheme="minorEastAsia" w:hAnsiTheme="minorEastAsia" w:hint="eastAsia"/>
          <w:sz w:val="24"/>
          <w:szCs w:val="24"/>
        </w:rPr>
        <w:t>特征</w:t>
      </w:r>
      <w:r w:rsidR="00280680" w:rsidRPr="00A5572F">
        <w:rPr>
          <w:rFonts w:asciiTheme="minorEastAsia" w:hAnsiTheme="minorEastAsia" w:hint="eastAsia"/>
          <w:sz w:val="24"/>
          <w:szCs w:val="24"/>
        </w:rPr>
        <w:t>，从而得到全面的表示学习结果</w:t>
      </w:r>
      <w:r w:rsidR="007A77CC" w:rsidRPr="00A5572F">
        <w:rPr>
          <w:rFonts w:asciiTheme="minorEastAsia" w:hAnsiTheme="minorEastAsia" w:hint="eastAsia"/>
          <w:sz w:val="24"/>
          <w:szCs w:val="24"/>
        </w:rPr>
        <w:t>。</w:t>
      </w:r>
    </w:p>
    <w:p w:rsidR="009B6D85" w:rsidRDefault="009B6D85" w:rsidP="009B6D85">
      <w:pPr>
        <w:spacing w:line="288" w:lineRule="auto"/>
        <w:rPr>
          <w:rFonts w:asciiTheme="minorEastAsia" w:hAnsiTheme="minorEastAsia"/>
          <w:sz w:val="24"/>
          <w:szCs w:val="24"/>
        </w:rPr>
      </w:pPr>
    </w:p>
    <w:p w:rsidR="009B6D85" w:rsidRDefault="009B6D85" w:rsidP="009B6D85"/>
    <w:p w:rsidR="009B6D85" w:rsidRPr="009B6D85" w:rsidRDefault="009B6D85" w:rsidP="009B6D85"/>
    <w:p w:rsidR="003C661B" w:rsidRPr="00B031F9" w:rsidRDefault="003C661B" w:rsidP="003C661B">
      <w:pPr>
        <w:pStyle w:val="3"/>
        <w:ind w:firstLine="482"/>
        <w:rPr>
          <w:rFonts w:ascii="黑体" w:hAnsi="黑体"/>
        </w:rPr>
      </w:pPr>
      <w:bookmarkStart w:id="42" w:name="_Toc10730032"/>
      <w:r>
        <w:rPr>
          <w:rFonts w:ascii="黑体" w:hAnsi="黑体" w:hint="eastAsia"/>
        </w:rPr>
        <w:lastRenderedPageBreak/>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bookmarkEnd w:id="42"/>
    </w:p>
    <w:p w:rsidR="003C661B" w:rsidRDefault="00134EA2" w:rsidP="001478DA">
      <w:pPr>
        <w:jc w:val="center"/>
      </w:pPr>
      <w:r>
        <w:rPr>
          <w:noProof/>
        </w:rPr>
        <w:drawing>
          <wp:inline distT="0" distB="0" distL="0" distR="0" wp14:anchorId="49BFD8CD" wp14:editId="5FED049E">
            <wp:extent cx="3615477" cy="217646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179" cy="2190730"/>
                    </a:xfrm>
                    <a:prstGeom prst="rect">
                      <a:avLst/>
                    </a:prstGeom>
                  </pic:spPr>
                </pic:pic>
              </a:graphicData>
            </a:graphic>
          </wp:inline>
        </w:drawing>
      </w:r>
    </w:p>
    <w:p w:rsidR="00B03A3A" w:rsidRPr="009D0B4A" w:rsidRDefault="00B03A3A" w:rsidP="001478DA">
      <w:pPr>
        <w:jc w:val="center"/>
        <w:rPr>
          <w:rFonts w:ascii="楷体" w:eastAsia="楷体" w:hAnsi="楷体"/>
        </w:rPr>
      </w:pPr>
      <w:r w:rsidRPr="009D0B4A">
        <w:rPr>
          <w:rFonts w:ascii="楷体" w:eastAsia="楷体" w:hAnsi="楷体" w:hint="eastAsia"/>
        </w:rPr>
        <w:t>图</w:t>
      </w:r>
      <w:r w:rsidR="0021307A" w:rsidRPr="00CB7E62">
        <w:rPr>
          <w:rFonts w:ascii="Times New Roman" w:eastAsia="楷体" w:hAnsi="Times New Roman" w:cs="Times New Roman"/>
        </w:rPr>
        <w:t>4-2</w:t>
      </w:r>
      <w:r w:rsidRPr="00CB7E62">
        <w:rPr>
          <w:rFonts w:ascii="Times New Roman" w:eastAsia="楷体" w:hAnsi="Times New Roman" w:cs="Times New Roman"/>
        </w:rPr>
        <w:t xml:space="preserve"> </w:t>
      </w:r>
      <w:r w:rsidRPr="009D0B4A">
        <w:rPr>
          <w:rFonts w:ascii="楷体" w:eastAsia="楷体" w:hAnsi="楷体" w:hint="eastAsia"/>
        </w:rPr>
        <w:t>不同</w:t>
      </w:r>
      <w:r w:rsidRPr="00CB7E62">
        <w:rPr>
          <w:rFonts w:ascii="Times New Roman" w:eastAsia="楷体" w:hAnsi="Times New Roman" w:cs="Times New Roman"/>
        </w:rPr>
        <w:t>margin</w:t>
      </w:r>
      <w:r w:rsidRPr="009D0B4A">
        <w:rPr>
          <w:rFonts w:ascii="楷体" w:eastAsia="楷体" w:hAnsi="楷体" w:hint="eastAsia"/>
        </w:rPr>
        <w:t>对应的推荐性能</w:t>
      </w:r>
    </w:p>
    <w:p w:rsidR="009D0B4A" w:rsidRDefault="00134EA2" w:rsidP="009D0B4A">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w:t>
      </w:r>
      <w:r w:rsidR="009D0B4A">
        <w:rPr>
          <w:rFonts w:asciiTheme="minorEastAsia" w:hAnsiTheme="minorEastAsia" w:hint="eastAsia"/>
          <w:sz w:val="24"/>
          <w:szCs w:val="24"/>
        </w:rPr>
        <w:t>欧几里</w:t>
      </w:r>
      <w:proofErr w:type="gramStart"/>
      <w:r w:rsidR="009D0B4A">
        <w:rPr>
          <w:rFonts w:asciiTheme="minorEastAsia" w:hAnsiTheme="minorEastAsia" w:hint="eastAsia"/>
          <w:sz w:val="24"/>
          <w:szCs w:val="24"/>
        </w:rPr>
        <w:t>何距离</w:t>
      </w:r>
      <w:proofErr w:type="gramEnd"/>
      <w:r w:rsidR="009D0B4A">
        <w:rPr>
          <w:rFonts w:asciiTheme="minorEastAsia" w:hAnsiTheme="minorEastAsia" w:hint="eastAsia"/>
          <w:sz w:val="24"/>
          <w:szCs w:val="24"/>
        </w:rPr>
        <w:t>的度量指标中，</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的大小，可能会对推荐性能产生重要影响。因此，本文具体研究了所提模型的</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大小变动时，推荐性能的相应变化趋势。由于超参数量较多，本文采取控制变量法，即</w:t>
      </w:r>
      <w:r w:rsidR="009D0B4A" w:rsidRPr="00973785">
        <w:rPr>
          <w:rFonts w:asciiTheme="minorEastAsia" w:hAnsiTheme="minorEastAsia" w:hint="eastAsia"/>
          <w:sz w:val="24"/>
          <w:szCs w:val="24"/>
        </w:rPr>
        <w:t>固定</w:t>
      </w:r>
      <w:r w:rsidR="009D0B4A" w:rsidRPr="00CB7E62">
        <w:rPr>
          <w:rFonts w:ascii="Times New Roman" w:hAnsi="Times New Roman" w:cs="Times New Roman"/>
          <w:sz w:val="24"/>
          <w:szCs w:val="24"/>
        </w:rPr>
        <w:t>MLP</w:t>
      </w:r>
      <w:r w:rsidR="009D0B4A" w:rsidRPr="00973785">
        <w:rPr>
          <w:rFonts w:asciiTheme="minorEastAsia" w:hAnsiTheme="minorEastAsia" w:hint="eastAsia"/>
          <w:sz w:val="24"/>
          <w:szCs w:val="24"/>
        </w:rPr>
        <w:t>层数为</w:t>
      </w:r>
      <w:r w:rsidR="009D0B4A" w:rsidRPr="00CB7E62">
        <w:rPr>
          <w:rFonts w:ascii="Times New Roman" w:hAnsi="Times New Roman" w:cs="Times New Roman"/>
          <w:sz w:val="24"/>
          <w:szCs w:val="24"/>
        </w:rPr>
        <w:t>2</w:t>
      </w:r>
      <w:r w:rsidR="009D0B4A" w:rsidRPr="00973785">
        <w:rPr>
          <w:rFonts w:asciiTheme="minorEastAsia" w:hAnsiTheme="minorEastAsia" w:hint="eastAsia"/>
          <w:sz w:val="24"/>
          <w:szCs w:val="24"/>
        </w:rPr>
        <w:t>，</w:t>
      </w:r>
      <w:r w:rsidR="009D0B4A" w:rsidRPr="00CB7E62">
        <w:rPr>
          <w:rFonts w:ascii="Times New Roman" w:hAnsi="Times New Roman" w:cs="Times New Roman"/>
          <w:sz w:val="24"/>
          <w:szCs w:val="24"/>
        </w:rPr>
        <w:t>batch</w:t>
      </w:r>
      <w:r w:rsidR="009D0B4A" w:rsidRPr="00973785">
        <w:rPr>
          <w:rFonts w:asciiTheme="minorEastAsia" w:hAnsiTheme="minorEastAsia" w:hint="eastAsia"/>
          <w:sz w:val="24"/>
          <w:szCs w:val="24"/>
        </w:rPr>
        <w:t>大小为</w:t>
      </w:r>
      <w:r w:rsidR="009D0B4A" w:rsidRPr="00CB7E62">
        <w:rPr>
          <w:rFonts w:ascii="Times New Roman" w:hAnsi="Times New Roman" w:cs="Times New Roman"/>
          <w:sz w:val="24"/>
          <w:szCs w:val="24"/>
        </w:rPr>
        <w:t>1024</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隐因子数量为</w:t>
      </w:r>
      <w:r w:rsidR="009D0B4A" w:rsidRPr="00CB7E62">
        <w:rPr>
          <w:rFonts w:ascii="Times New Roman" w:hAnsi="Times New Roman" w:cs="Times New Roman"/>
          <w:sz w:val="24"/>
          <w:szCs w:val="24"/>
        </w:rPr>
        <w:t>32</w:t>
      </w:r>
      <w:r w:rsidR="009D0B4A">
        <w:rPr>
          <w:rFonts w:asciiTheme="minorEastAsia" w:hAnsiTheme="minorEastAsia" w:hint="eastAsia"/>
          <w:sz w:val="24"/>
          <w:szCs w:val="24"/>
        </w:rPr>
        <w:t>，</w:t>
      </w:r>
      <w:r w:rsidR="009D0B4A" w:rsidRPr="00973785">
        <w:rPr>
          <w:rFonts w:asciiTheme="minorEastAsia" w:hAnsiTheme="minorEastAsia" w:hint="eastAsia"/>
          <w:sz w:val="24"/>
          <w:szCs w:val="24"/>
        </w:rPr>
        <w:t>学习率为</w:t>
      </w:r>
      <w:r w:rsidR="009D0B4A" w:rsidRPr="00CB7E62">
        <w:rPr>
          <w:rFonts w:ascii="Times New Roman" w:hAnsi="Times New Roman" w:cs="Times New Roman"/>
          <w:sz w:val="24"/>
          <w:szCs w:val="24"/>
        </w:rPr>
        <w:t>0.00005</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负采样数量为</w:t>
      </w:r>
      <w:r w:rsidR="009D0B4A" w:rsidRPr="00CB7E62">
        <w:rPr>
          <w:rFonts w:ascii="Times New Roman" w:hAnsi="Times New Roman" w:cs="Times New Roman"/>
          <w:sz w:val="24"/>
          <w:szCs w:val="24"/>
        </w:rPr>
        <w:t>10</w:t>
      </w:r>
      <w:r w:rsidR="009D0B4A">
        <w:rPr>
          <w:rFonts w:asciiTheme="minorEastAsia" w:hAnsiTheme="minorEastAsia" w:hint="eastAsia"/>
          <w:sz w:val="24"/>
          <w:szCs w:val="24"/>
        </w:rPr>
        <w:t>，使得</w:t>
      </w:r>
      <w:r w:rsidR="009D0B4A" w:rsidRPr="00CB7E62">
        <w:rPr>
          <w:rFonts w:ascii="Times New Roman" w:hAnsi="Times New Roman" w:cs="Times New Roman"/>
          <w:sz w:val="24"/>
          <w:szCs w:val="24"/>
        </w:rPr>
        <w:t>margin</w:t>
      </w:r>
      <w:r w:rsidR="009D0B4A" w:rsidRPr="00973785">
        <w:rPr>
          <w:rFonts w:asciiTheme="minorEastAsia" w:hAnsiTheme="minorEastAsia" w:hint="eastAsia"/>
          <w:sz w:val="24"/>
          <w:szCs w:val="24"/>
        </w:rPr>
        <w:t>大小</w:t>
      </w:r>
      <w:r w:rsidR="009D0B4A">
        <w:rPr>
          <w:rFonts w:asciiTheme="minorEastAsia" w:hAnsiTheme="minorEastAsia" w:hint="eastAsia"/>
          <w:sz w:val="24"/>
          <w:szCs w:val="24"/>
        </w:rPr>
        <w:t>从</w:t>
      </w:r>
      <w:r w:rsidR="009D0B4A" w:rsidRPr="00CB7E62">
        <w:rPr>
          <w:rFonts w:ascii="Times New Roman" w:hAnsi="Times New Roman" w:cs="Times New Roman"/>
          <w:sz w:val="24"/>
          <w:szCs w:val="24"/>
        </w:rPr>
        <w:t>0.1</w:t>
      </w:r>
      <w:r w:rsidR="009D0B4A">
        <w:rPr>
          <w:rFonts w:asciiTheme="minorEastAsia" w:hAnsiTheme="minorEastAsia" w:hint="eastAsia"/>
          <w:sz w:val="24"/>
          <w:szCs w:val="24"/>
        </w:rPr>
        <w:t>至</w:t>
      </w:r>
      <w:r w:rsidR="009D0B4A" w:rsidRPr="00CB7E62">
        <w:rPr>
          <w:rFonts w:ascii="Times New Roman" w:hAnsi="Times New Roman" w:cs="Times New Roman"/>
          <w:sz w:val="24"/>
          <w:szCs w:val="24"/>
        </w:rPr>
        <w:t>2.5</w:t>
      </w:r>
      <w:r w:rsidR="009D0B4A">
        <w:rPr>
          <w:rFonts w:asciiTheme="minorEastAsia" w:hAnsiTheme="minorEastAsia" w:hint="eastAsia"/>
          <w:sz w:val="24"/>
          <w:szCs w:val="24"/>
        </w:rPr>
        <w:t>变动。</w:t>
      </w:r>
      <w:r w:rsidR="009D0B4A" w:rsidRPr="00973785">
        <w:rPr>
          <w:rFonts w:asciiTheme="minorEastAsia" w:hAnsiTheme="minorEastAsia" w:hint="eastAsia"/>
          <w:sz w:val="24"/>
          <w:szCs w:val="24"/>
        </w:rPr>
        <w:t>因时间限制，本文选择在</w:t>
      </w:r>
      <w:r w:rsidR="002D1790" w:rsidRPr="00CB7E62">
        <w:rPr>
          <w:rFonts w:ascii="Times New Roman" w:hAnsi="Times New Roman" w:cs="Times New Roman"/>
          <w:sz w:val="24"/>
          <w:szCs w:val="24"/>
        </w:rPr>
        <w:t>ML</w:t>
      </w:r>
      <w:r w:rsidR="009D0B4A"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009D0B4A" w:rsidRPr="00973785">
        <w:rPr>
          <w:rFonts w:asciiTheme="minorEastAsia" w:hAnsiTheme="minorEastAsia" w:hint="eastAsia"/>
          <w:sz w:val="24"/>
          <w:szCs w:val="24"/>
        </w:rPr>
        <w:t>数据集上进行实验，其他数据集上的</w:t>
      </w:r>
      <w:r w:rsidR="009D0B4A">
        <w:rPr>
          <w:rFonts w:asciiTheme="minorEastAsia" w:hAnsiTheme="minorEastAsia" w:hint="eastAsia"/>
          <w:sz w:val="24"/>
          <w:szCs w:val="24"/>
        </w:rPr>
        <w:t>结论</w:t>
      </w:r>
      <w:r w:rsidR="009D0B4A" w:rsidRPr="00973785">
        <w:rPr>
          <w:rFonts w:asciiTheme="minorEastAsia" w:hAnsiTheme="minorEastAsia" w:hint="eastAsia"/>
          <w:sz w:val="24"/>
          <w:szCs w:val="24"/>
        </w:rPr>
        <w:t>应近似，结果如图</w:t>
      </w:r>
      <w:r w:rsidR="009D0B4A" w:rsidRPr="00CB7E62">
        <w:rPr>
          <w:rFonts w:ascii="Times New Roman" w:hAnsi="Times New Roman" w:cs="Times New Roman"/>
          <w:sz w:val="24"/>
          <w:szCs w:val="24"/>
        </w:rPr>
        <w:t>4-2</w:t>
      </w:r>
      <w:r w:rsidR="009D0B4A" w:rsidRPr="00973785">
        <w:rPr>
          <w:rFonts w:asciiTheme="minorEastAsia" w:hAnsiTheme="minorEastAsia" w:hint="eastAsia"/>
          <w:sz w:val="24"/>
          <w:szCs w:val="24"/>
        </w:rPr>
        <w:t>所示。可以看出，</w:t>
      </w:r>
      <w:r w:rsidR="009D0B4A">
        <w:rPr>
          <w:rFonts w:asciiTheme="minorEastAsia" w:hAnsiTheme="minorEastAsia" w:hint="eastAsia"/>
          <w:sz w:val="24"/>
          <w:szCs w:val="24"/>
        </w:rPr>
        <w:t>随</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的增加，推荐性能虽稍有波动，但总体呈下降趋势。究其原因，可能</w:t>
      </w:r>
      <w:r w:rsidR="007A4B75">
        <w:rPr>
          <w:rFonts w:asciiTheme="minorEastAsia" w:hAnsiTheme="minorEastAsia" w:hint="eastAsia"/>
          <w:sz w:val="24"/>
          <w:szCs w:val="24"/>
        </w:rPr>
        <w:t>是</w:t>
      </w:r>
      <w:r w:rsidR="009D0B4A">
        <w:rPr>
          <w:rFonts w:asciiTheme="minorEastAsia" w:hAnsiTheme="minorEastAsia" w:hint="eastAsia"/>
          <w:sz w:val="24"/>
          <w:szCs w:val="24"/>
        </w:rPr>
        <w:t>在数据集规模较大的情况下，大的</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可能导致收敛速度降低，甚至难以收敛。</w:t>
      </w:r>
    </w:p>
    <w:p w:rsidR="00BD1F71" w:rsidRPr="00B031F9" w:rsidRDefault="00BD1F71" w:rsidP="00BD1F71">
      <w:pPr>
        <w:pStyle w:val="3"/>
        <w:ind w:firstLine="482"/>
        <w:rPr>
          <w:rFonts w:ascii="黑体" w:hAnsi="黑体"/>
        </w:rPr>
      </w:pPr>
      <w:bookmarkStart w:id="43" w:name="_Toc10730033"/>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bookmarkEnd w:id="43"/>
    </w:p>
    <w:p w:rsidR="003C661B" w:rsidRDefault="00200571" w:rsidP="00200571">
      <w:pPr>
        <w:jc w:val="center"/>
      </w:pPr>
      <w:r>
        <w:rPr>
          <w:noProof/>
        </w:rPr>
        <w:drawing>
          <wp:inline distT="0" distB="0" distL="0" distR="0" wp14:anchorId="22D6FA91" wp14:editId="2C5745FF">
            <wp:extent cx="3556381" cy="2152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6017" cy="2176642"/>
                    </a:xfrm>
                    <a:prstGeom prst="rect">
                      <a:avLst/>
                    </a:prstGeom>
                  </pic:spPr>
                </pic:pic>
              </a:graphicData>
            </a:graphic>
          </wp:inline>
        </w:drawing>
      </w:r>
    </w:p>
    <w:p w:rsidR="00B03A3A" w:rsidRPr="00C973D2" w:rsidRDefault="00B03A3A" w:rsidP="00200571">
      <w:pPr>
        <w:jc w:val="center"/>
        <w:rPr>
          <w:rFonts w:ascii="楷体" w:eastAsia="楷体" w:hAnsi="楷体"/>
        </w:rPr>
      </w:pPr>
      <w:r w:rsidRPr="00C973D2">
        <w:rPr>
          <w:rFonts w:ascii="楷体" w:eastAsia="楷体" w:hAnsi="楷体" w:hint="eastAsia"/>
        </w:rPr>
        <w:t>图</w:t>
      </w:r>
      <w:r w:rsidR="0021307A" w:rsidRPr="00CB7E62">
        <w:rPr>
          <w:rFonts w:ascii="Times New Roman" w:eastAsia="楷体" w:hAnsi="Times New Roman" w:cs="Times New Roman"/>
        </w:rPr>
        <w:t>4-3</w:t>
      </w:r>
      <w:r w:rsidRPr="00C973D2">
        <w:rPr>
          <w:rFonts w:ascii="楷体" w:eastAsia="楷体" w:hAnsi="楷体" w:hint="eastAsia"/>
        </w:rPr>
        <w:t xml:space="preserve"> 不同负采样数量对应的推荐性能</w:t>
      </w:r>
    </w:p>
    <w:p w:rsidR="00200571" w:rsidRPr="00C973D2" w:rsidRDefault="00C973D2" w:rsidP="00C973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在基于负采样技术的</w:t>
      </w:r>
      <w:r w:rsidRPr="00CB7E62">
        <w:rPr>
          <w:rFonts w:ascii="Times New Roman" w:hAnsi="Times New Roman" w:cs="Times New Roman"/>
          <w:sz w:val="24"/>
          <w:szCs w:val="24"/>
        </w:rPr>
        <w:t>pair-wise</w:t>
      </w:r>
      <w:r>
        <w:rPr>
          <w:rFonts w:asciiTheme="minorEastAsia" w:hAnsiTheme="minorEastAsia" w:hint="eastAsia"/>
          <w:sz w:val="24"/>
          <w:szCs w:val="24"/>
        </w:rPr>
        <w:t>损失函数中，负采样的数量，可能对推荐性能产生重要影响。因此，本文具体研究了所提模型的负采样数量变动时，推荐性能的相应变化趋势。由于超参数量较多，本文采取控制变量法，即</w:t>
      </w:r>
      <w:r w:rsidRPr="00973785">
        <w:rPr>
          <w:rFonts w:asciiTheme="minorEastAsia" w:hAnsiTheme="minorEastAsia" w:hint="eastAsia"/>
          <w:sz w:val="24"/>
          <w:szCs w:val="24"/>
        </w:rPr>
        <w:t>固定</w:t>
      </w:r>
      <w:r w:rsidRPr="00CB7E62">
        <w:rPr>
          <w:rFonts w:ascii="Times New Roman" w:hAnsi="Times New Roman" w:cs="Times New Roman"/>
          <w:sz w:val="24"/>
          <w:szCs w:val="24"/>
        </w:rPr>
        <w:t>MLP</w:t>
      </w:r>
      <w:r w:rsidRPr="00973785">
        <w:rPr>
          <w:rFonts w:asciiTheme="minorEastAsia" w:hAnsiTheme="minorEastAsia" w:hint="eastAsia"/>
          <w:sz w:val="24"/>
          <w:szCs w:val="24"/>
        </w:rPr>
        <w:t>层数为</w:t>
      </w:r>
      <w:r w:rsidRPr="00CB7E62">
        <w:rPr>
          <w:rFonts w:ascii="Times New Roman" w:hAnsi="Times New Roman" w:cs="Times New Roman"/>
          <w:sz w:val="24"/>
          <w:szCs w:val="24"/>
        </w:rPr>
        <w:t>2</w:t>
      </w:r>
      <w:r w:rsidRPr="00973785">
        <w:rPr>
          <w:rFonts w:asciiTheme="minorEastAsia" w:hAnsiTheme="minorEastAsia" w:hint="eastAsia"/>
          <w:sz w:val="24"/>
          <w:szCs w:val="24"/>
        </w:rPr>
        <w:t>，</w:t>
      </w:r>
      <w:r w:rsidRPr="00CB7E62">
        <w:rPr>
          <w:rFonts w:ascii="Times New Roman" w:hAnsi="Times New Roman" w:cs="Times New Roman"/>
          <w:sz w:val="24"/>
          <w:szCs w:val="24"/>
        </w:rPr>
        <w:t>batch</w:t>
      </w:r>
      <w:r w:rsidRPr="00973785">
        <w:rPr>
          <w:rFonts w:asciiTheme="minorEastAsia" w:hAnsiTheme="minorEastAsia" w:hint="eastAsia"/>
          <w:sz w:val="24"/>
          <w:szCs w:val="24"/>
        </w:rPr>
        <w:t>大小为</w:t>
      </w:r>
      <w:r w:rsidRPr="00CB7E62">
        <w:rPr>
          <w:rFonts w:ascii="Times New Roman" w:hAnsi="Times New Roman" w:cs="Times New Roman"/>
          <w:sz w:val="24"/>
          <w:szCs w:val="24"/>
        </w:rPr>
        <w:t>1024</w:t>
      </w:r>
      <w:r w:rsidRPr="00973785">
        <w:rPr>
          <w:rFonts w:asciiTheme="minorEastAsia" w:hAnsiTheme="minorEastAsia" w:hint="eastAsia"/>
          <w:sz w:val="24"/>
          <w:szCs w:val="24"/>
        </w:rPr>
        <w:t>，</w:t>
      </w:r>
      <w:r>
        <w:rPr>
          <w:rFonts w:asciiTheme="minorEastAsia" w:hAnsiTheme="minorEastAsia" w:hint="eastAsia"/>
          <w:sz w:val="24"/>
          <w:szCs w:val="24"/>
        </w:rPr>
        <w:t>隐因子数量为</w:t>
      </w:r>
      <w:r w:rsidRPr="00CB7E62">
        <w:rPr>
          <w:rFonts w:ascii="Times New Roman" w:hAnsi="Times New Roman" w:cs="Times New Roman"/>
          <w:sz w:val="24"/>
          <w:szCs w:val="24"/>
        </w:rPr>
        <w:t>32</w:t>
      </w:r>
      <w:r>
        <w:rPr>
          <w:rFonts w:asciiTheme="minorEastAsia" w:hAnsiTheme="minorEastAsia" w:hint="eastAsia"/>
          <w:sz w:val="24"/>
          <w:szCs w:val="24"/>
        </w:rPr>
        <w:t>，</w:t>
      </w:r>
      <w:r w:rsidRPr="00973785">
        <w:rPr>
          <w:rFonts w:asciiTheme="minorEastAsia" w:hAnsiTheme="minorEastAsia" w:hint="eastAsia"/>
          <w:sz w:val="24"/>
          <w:szCs w:val="24"/>
        </w:rPr>
        <w:t>学习率为</w:t>
      </w:r>
      <w:r w:rsidRPr="00CB7E62">
        <w:rPr>
          <w:rFonts w:ascii="Times New Roman" w:hAnsi="Times New Roman" w:cs="Times New Roman"/>
          <w:sz w:val="24"/>
          <w:szCs w:val="24"/>
        </w:rPr>
        <w:t>0.00005</w:t>
      </w:r>
      <w:r w:rsidRPr="00973785">
        <w:rPr>
          <w:rFonts w:asciiTheme="minorEastAsia" w:hAnsiTheme="minorEastAsia" w:hint="eastAsia"/>
          <w:sz w:val="24"/>
          <w:szCs w:val="24"/>
        </w:rPr>
        <w:t>，</w:t>
      </w:r>
      <w:r w:rsidRPr="00CB7E62">
        <w:rPr>
          <w:rFonts w:ascii="Times New Roman" w:hAnsi="Times New Roman" w:cs="Times New Roman"/>
          <w:sz w:val="24"/>
          <w:szCs w:val="24"/>
        </w:rPr>
        <w:t>margin</w:t>
      </w:r>
      <w:r w:rsidRPr="00973785">
        <w:rPr>
          <w:rFonts w:asciiTheme="minorEastAsia" w:hAnsiTheme="minorEastAsia" w:hint="eastAsia"/>
          <w:sz w:val="24"/>
          <w:szCs w:val="24"/>
        </w:rPr>
        <w:t>大小为</w:t>
      </w:r>
      <w:r w:rsidRPr="00CB7E62">
        <w:rPr>
          <w:rFonts w:ascii="Times New Roman" w:hAnsi="Times New Roman" w:cs="Times New Roman"/>
          <w:sz w:val="24"/>
          <w:szCs w:val="24"/>
        </w:rPr>
        <w:t>2.0</w:t>
      </w:r>
      <w:r w:rsidRPr="00973785">
        <w:rPr>
          <w:rFonts w:asciiTheme="minorEastAsia" w:hAnsiTheme="minorEastAsia" w:hint="eastAsia"/>
          <w:sz w:val="24"/>
          <w:szCs w:val="24"/>
        </w:rPr>
        <w:t>，</w:t>
      </w:r>
      <w:r>
        <w:rPr>
          <w:rFonts w:asciiTheme="minorEastAsia" w:hAnsiTheme="minorEastAsia" w:hint="eastAsia"/>
          <w:sz w:val="24"/>
          <w:szCs w:val="24"/>
        </w:rPr>
        <w:t>使得负采样数量从</w:t>
      </w:r>
      <w:r w:rsidRPr="00CB7E62">
        <w:rPr>
          <w:rFonts w:ascii="Times New Roman" w:hAnsi="Times New Roman" w:cs="Times New Roman"/>
          <w:sz w:val="24"/>
          <w:szCs w:val="24"/>
        </w:rPr>
        <w:t>2</w:t>
      </w:r>
      <w:r>
        <w:rPr>
          <w:rFonts w:asciiTheme="minorEastAsia" w:hAnsiTheme="minorEastAsia" w:hint="eastAsia"/>
          <w:sz w:val="24"/>
          <w:szCs w:val="24"/>
        </w:rPr>
        <w:t>至</w:t>
      </w:r>
      <w:r w:rsidRPr="00CB7E62">
        <w:rPr>
          <w:rFonts w:ascii="Times New Roman" w:hAnsi="Times New Roman" w:cs="Times New Roman"/>
          <w:sz w:val="24"/>
          <w:szCs w:val="24"/>
        </w:rPr>
        <w:t>15</w:t>
      </w:r>
      <w:r>
        <w:rPr>
          <w:rFonts w:asciiTheme="minorEastAsia" w:hAnsiTheme="minorEastAsia" w:hint="eastAsia"/>
          <w:sz w:val="24"/>
          <w:szCs w:val="24"/>
        </w:rPr>
        <w:t>变动。</w:t>
      </w:r>
      <w:r w:rsidRPr="00973785">
        <w:rPr>
          <w:rFonts w:asciiTheme="minorEastAsia" w:hAnsiTheme="minorEastAsia" w:hint="eastAsia"/>
          <w:sz w:val="24"/>
          <w:szCs w:val="24"/>
        </w:rPr>
        <w:t>因时间限制，本文选择在</w:t>
      </w:r>
      <w:r w:rsidR="002D1790" w:rsidRPr="00CB7E62">
        <w:rPr>
          <w:rFonts w:ascii="Times New Roman" w:hAnsi="Times New Roman" w:cs="Times New Roman"/>
          <w:sz w:val="24"/>
          <w:szCs w:val="24"/>
        </w:rPr>
        <w:t>ML</w:t>
      </w:r>
      <w:r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Pr="00973785">
        <w:rPr>
          <w:rFonts w:asciiTheme="minorEastAsia" w:hAnsiTheme="minorEastAsia" w:hint="eastAsia"/>
          <w:sz w:val="24"/>
          <w:szCs w:val="24"/>
        </w:rPr>
        <w:t>数据集上进行实验，其他数据集上的</w:t>
      </w:r>
      <w:r>
        <w:rPr>
          <w:rFonts w:asciiTheme="minorEastAsia" w:hAnsiTheme="minorEastAsia" w:hint="eastAsia"/>
          <w:sz w:val="24"/>
          <w:szCs w:val="24"/>
        </w:rPr>
        <w:t>结论</w:t>
      </w:r>
      <w:r w:rsidRPr="00973785">
        <w:rPr>
          <w:rFonts w:asciiTheme="minorEastAsia" w:hAnsiTheme="minorEastAsia" w:hint="eastAsia"/>
          <w:sz w:val="24"/>
          <w:szCs w:val="24"/>
        </w:rPr>
        <w:t>应近似，结果如图</w:t>
      </w:r>
      <w:r w:rsidRPr="00CB7E62">
        <w:rPr>
          <w:rFonts w:ascii="Times New Roman" w:hAnsi="Times New Roman" w:cs="Times New Roman"/>
          <w:sz w:val="24"/>
          <w:szCs w:val="24"/>
        </w:rPr>
        <w:t>4-3</w:t>
      </w:r>
      <w:r w:rsidRPr="00973785">
        <w:rPr>
          <w:rFonts w:asciiTheme="minorEastAsia" w:hAnsiTheme="minorEastAsia" w:hint="eastAsia"/>
          <w:sz w:val="24"/>
          <w:szCs w:val="24"/>
        </w:rPr>
        <w:t>所示。可以看出，</w:t>
      </w:r>
      <w:proofErr w:type="gramStart"/>
      <w:r w:rsidRPr="00973785">
        <w:rPr>
          <w:rFonts w:asciiTheme="minorEastAsia" w:hAnsiTheme="minorEastAsia" w:hint="eastAsia"/>
          <w:sz w:val="24"/>
          <w:szCs w:val="24"/>
        </w:rPr>
        <w:t>随</w:t>
      </w:r>
      <w:r>
        <w:rPr>
          <w:rFonts w:asciiTheme="minorEastAsia" w:hAnsiTheme="minorEastAsia" w:hint="eastAsia"/>
          <w:sz w:val="24"/>
          <w:szCs w:val="24"/>
        </w:rPr>
        <w:t>负采样</w:t>
      </w:r>
      <w:proofErr w:type="gramEnd"/>
      <w:r w:rsidRPr="00973785">
        <w:rPr>
          <w:rFonts w:asciiTheme="minorEastAsia" w:hAnsiTheme="minorEastAsia" w:hint="eastAsia"/>
          <w:sz w:val="24"/>
          <w:szCs w:val="24"/>
        </w:rPr>
        <w:t>数量增加</w:t>
      </w:r>
      <w:r>
        <w:rPr>
          <w:rFonts w:asciiTheme="minorEastAsia" w:hAnsiTheme="minorEastAsia" w:hint="eastAsia"/>
          <w:sz w:val="24"/>
          <w:szCs w:val="24"/>
        </w:rPr>
        <w:t>，推荐性能逐渐增加，并慢慢趋于稳</w:t>
      </w:r>
      <w:r>
        <w:rPr>
          <w:rFonts w:asciiTheme="minorEastAsia" w:hAnsiTheme="minorEastAsia" w:hint="eastAsia"/>
          <w:sz w:val="24"/>
          <w:szCs w:val="24"/>
        </w:rPr>
        <w:lastRenderedPageBreak/>
        <w:t>定。因此，为了平衡性能与效率，负采样数量可以在</w:t>
      </w:r>
      <w:r w:rsidRPr="00CB7E62">
        <w:rPr>
          <w:rFonts w:ascii="Times New Roman" w:hAnsi="Times New Roman" w:cs="Times New Roman"/>
          <w:sz w:val="24"/>
          <w:szCs w:val="24"/>
        </w:rPr>
        <w:t>15</w:t>
      </w:r>
      <w:r>
        <w:rPr>
          <w:rFonts w:asciiTheme="minorEastAsia" w:hAnsiTheme="minorEastAsia" w:hint="eastAsia"/>
          <w:sz w:val="24"/>
          <w:szCs w:val="24"/>
        </w:rPr>
        <w:t>左右选择。</w:t>
      </w:r>
    </w:p>
    <w:p w:rsidR="00F94FC5" w:rsidRPr="00B031F9" w:rsidRDefault="00F94FC5" w:rsidP="00F94FC5">
      <w:pPr>
        <w:pStyle w:val="3"/>
        <w:ind w:firstLine="482"/>
        <w:rPr>
          <w:rFonts w:ascii="黑体" w:hAnsi="黑体"/>
        </w:rPr>
      </w:pPr>
      <w:bookmarkStart w:id="44" w:name="_Toc10730034"/>
      <w:r>
        <w:rPr>
          <w:rFonts w:ascii="黑体" w:hAnsi="黑体" w:hint="eastAsia"/>
        </w:rPr>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proofErr w:type="gramStart"/>
      <w:r>
        <w:rPr>
          <w:rFonts w:ascii="黑体" w:hAnsi="黑体" w:hint="eastAsia"/>
        </w:rPr>
        <w:t>隐</w:t>
      </w:r>
      <w:proofErr w:type="gramEnd"/>
      <w:r>
        <w:rPr>
          <w:rFonts w:ascii="黑体" w:hAnsi="黑体" w:hint="eastAsia"/>
        </w:rPr>
        <w:t>因子数量对性能的影响</w:t>
      </w:r>
      <w:bookmarkEnd w:id="44"/>
    </w:p>
    <w:p w:rsidR="00F94FC5" w:rsidRDefault="00973785" w:rsidP="00200571">
      <w:pPr>
        <w:jc w:val="center"/>
      </w:pPr>
      <w:r>
        <w:rPr>
          <w:noProof/>
        </w:rPr>
        <w:drawing>
          <wp:inline distT="0" distB="0" distL="0" distR="0" wp14:anchorId="2B251FC1" wp14:editId="4A3FF9F7">
            <wp:extent cx="3610030" cy="21723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352" cy="2188226"/>
                    </a:xfrm>
                    <a:prstGeom prst="rect">
                      <a:avLst/>
                    </a:prstGeom>
                  </pic:spPr>
                </pic:pic>
              </a:graphicData>
            </a:graphic>
          </wp:inline>
        </w:drawing>
      </w:r>
    </w:p>
    <w:p w:rsidR="00B03A3A" w:rsidRPr="0021307A" w:rsidRDefault="00B03A3A" w:rsidP="00200571">
      <w:pPr>
        <w:jc w:val="center"/>
        <w:rPr>
          <w:rFonts w:ascii="楷体" w:eastAsia="楷体" w:hAnsi="楷体"/>
        </w:rPr>
      </w:pPr>
      <w:r w:rsidRPr="0021307A">
        <w:rPr>
          <w:rFonts w:ascii="楷体" w:eastAsia="楷体" w:hAnsi="楷体" w:hint="eastAsia"/>
        </w:rPr>
        <w:t>图</w:t>
      </w:r>
      <w:r w:rsidR="0021307A" w:rsidRPr="00CB7E62">
        <w:rPr>
          <w:rFonts w:ascii="Times New Roman" w:eastAsia="楷体" w:hAnsi="Times New Roman" w:cs="Times New Roman"/>
        </w:rPr>
        <w:t>4-4</w:t>
      </w:r>
      <w:r w:rsidRPr="0021307A">
        <w:rPr>
          <w:rFonts w:ascii="楷体" w:eastAsia="楷体" w:hAnsi="楷体" w:hint="eastAsia"/>
        </w:rPr>
        <w:t xml:space="preserve"> 不同</w:t>
      </w:r>
      <w:proofErr w:type="gramStart"/>
      <w:r w:rsidRPr="0021307A">
        <w:rPr>
          <w:rFonts w:ascii="楷体" w:eastAsia="楷体" w:hAnsi="楷体" w:hint="eastAsia"/>
        </w:rPr>
        <w:t>隐</w:t>
      </w:r>
      <w:proofErr w:type="gramEnd"/>
      <w:r w:rsidRPr="0021307A">
        <w:rPr>
          <w:rFonts w:ascii="楷体" w:eastAsia="楷体" w:hAnsi="楷体" w:hint="eastAsia"/>
        </w:rPr>
        <w:t>因子数量对应的推荐性能</w:t>
      </w:r>
    </w:p>
    <w:p w:rsidR="00B03A3A" w:rsidRPr="00973785" w:rsidRDefault="00B03A3A" w:rsidP="00973785">
      <w:pPr>
        <w:spacing w:line="288" w:lineRule="auto"/>
        <w:ind w:firstLineChars="200" w:firstLine="480"/>
        <w:rPr>
          <w:rFonts w:asciiTheme="minorEastAsia" w:hAnsiTheme="minorEastAsia"/>
          <w:sz w:val="24"/>
          <w:szCs w:val="24"/>
        </w:rPr>
      </w:pPr>
      <w:r w:rsidRPr="00973785">
        <w:rPr>
          <w:rFonts w:asciiTheme="minorEastAsia" w:hAnsiTheme="minorEastAsia" w:hint="eastAsia"/>
          <w:sz w:val="24"/>
          <w:szCs w:val="24"/>
        </w:rPr>
        <w:t>在隐因子模型中，隐因子的数量，即</w:t>
      </w:r>
      <w:r w:rsidRPr="00CB7E62">
        <w:rPr>
          <w:rFonts w:ascii="Times New Roman" w:hAnsi="Times New Roman" w:cs="Times New Roman"/>
          <w:sz w:val="24"/>
          <w:szCs w:val="24"/>
        </w:rPr>
        <w:t>embedding</w:t>
      </w:r>
      <w:r w:rsidRPr="00973785">
        <w:rPr>
          <w:rFonts w:asciiTheme="minorEastAsia" w:hAnsiTheme="minorEastAsia" w:hint="eastAsia"/>
          <w:sz w:val="24"/>
          <w:szCs w:val="24"/>
        </w:rPr>
        <w:t>维度</w:t>
      </w:r>
      <w:r w:rsidR="00973785">
        <w:rPr>
          <w:rFonts w:asciiTheme="minorEastAsia" w:hAnsiTheme="minorEastAsia" w:hint="eastAsia"/>
          <w:sz w:val="24"/>
          <w:szCs w:val="24"/>
        </w:rPr>
        <w:t>，</w:t>
      </w:r>
      <w:r w:rsidRPr="00973785">
        <w:rPr>
          <w:rFonts w:asciiTheme="minorEastAsia" w:hAnsiTheme="minorEastAsia" w:hint="eastAsia"/>
          <w:sz w:val="24"/>
          <w:szCs w:val="24"/>
        </w:rPr>
        <w:t>可能对推荐性能产生重要影响。因此，</w:t>
      </w:r>
      <w:r w:rsidR="004D4591">
        <w:rPr>
          <w:rFonts w:asciiTheme="minorEastAsia" w:hAnsiTheme="minorEastAsia" w:hint="eastAsia"/>
          <w:sz w:val="24"/>
          <w:szCs w:val="24"/>
        </w:rPr>
        <w:t>本文</w:t>
      </w:r>
      <w:r w:rsidRPr="00973785">
        <w:rPr>
          <w:rFonts w:asciiTheme="minorEastAsia" w:hAnsiTheme="minorEastAsia" w:hint="eastAsia"/>
          <w:sz w:val="24"/>
          <w:szCs w:val="24"/>
        </w:rPr>
        <w:t>具体研究了所提模型在</w:t>
      </w:r>
      <w:r w:rsidRPr="00CB7E62">
        <w:rPr>
          <w:rFonts w:ascii="Times New Roman" w:hAnsi="Times New Roman" w:cs="Times New Roman"/>
          <w:sz w:val="24"/>
          <w:szCs w:val="24"/>
        </w:rPr>
        <w:t>MLP</w:t>
      </w:r>
      <w:r w:rsidRPr="00973785">
        <w:rPr>
          <w:rFonts w:asciiTheme="minorEastAsia" w:hAnsiTheme="minorEastAsia" w:hint="eastAsia"/>
          <w:sz w:val="24"/>
          <w:szCs w:val="24"/>
        </w:rPr>
        <w:t>最后一层所学到的隐因子</w:t>
      </w:r>
      <w:r w:rsidR="004D4591">
        <w:rPr>
          <w:rFonts w:asciiTheme="minorEastAsia" w:hAnsiTheme="minorEastAsia" w:hint="eastAsia"/>
          <w:sz w:val="24"/>
          <w:szCs w:val="24"/>
        </w:rPr>
        <w:t>的</w:t>
      </w:r>
      <w:r w:rsidRPr="00973785">
        <w:rPr>
          <w:rFonts w:asciiTheme="minorEastAsia" w:hAnsiTheme="minorEastAsia" w:hint="eastAsia"/>
          <w:sz w:val="24"/>
          <w:szCs w:val="24"/>
        </w:rPr>
        <w:t>数量变动时，推荐性能的相应变化趋势。由于超参数量较多，本文采取控制变量法，即固定</w:t>
      </w:r>
      <w:r w:rsidRPr="00CB7E62">
        <w:rPr>
          <w:rFonts w:ascii="Times New Roman" w:hAnsi="Times New Roman" w:cs="Times New Roman"/>
          <w:sz w:val="24"/>
          <w:szCs w:val="24"/>
        </w:rPr>
        <w:t>MLP</w:t>
      </w:r>
      <w:r w:rsidRPr="00973785">
        <w:rPr>
          <w:rFonts w:asciiTheme="minorEastAsia" w:hAnsiTheme="minorEastAsia" w:hint="eastAsia"/>
          <w:sz w:val="24"/>
          <w:szCs w:val="24"/>
        </w:rPr>
        <w:t>层数为</w:t>
      </w:r>
      <w:r w:rsidRPr="00CB7E62">
        <w:rPr>
          <w:rFonts w:ascii="Times New Roman" w:hAnsi="Times New Roman" w:cs="Times New Roman"/>
          <w:sz w:val="24"/>
          <w:szCs w:val="24"/>
        </w:rPr>
        <w:t>2</w:t>
      </w:r>
      <w:r w:rsidRPr="00973785">
        <w:rPr>
          <w:rFonts w:asciiTheme="minorEastAsia" w:hAnsiTheme="minorEastAsia" w:hint="eastAsia"/>
          <w:sz w:val="24"/>
          <w:szCs w:val="24"/>
        </w:rPr>
        <w:t>，</w:t>
      </w:r>
      <w:r w:rsidRPr="00CB7E62">
        <w:rPr>
          <w:rFonts w:ascii="Times New Roman" w:hAnsi="Times New Roman" w:cs="Times New Roman"/>
          <w:sz w:val="24"/>
          <w:szCs w:val="24"/>
        </w:rPr>
        <w:t>batch</w:t>
      </w:r>
      <w:r w:rsidRPr="00973785">
        <w:rPr>
          <w:rFonts w:asciiTheme="minorEastAsia" w:hAnsiTheme="minorEastAsia" w:hint="eastAsia"/>
          <w:sz w:val="24"/>
          <w:szCs w:val="24"/>
        </w:rPr>
        <w:t>大小为</w:t>
      </w:r>
      <w:r w:rsidRPr="00CB7E62">
        <w:rPr>
          <w:rFonts w:ascii="Times New Roman" w:hAnsi="Times New Roman" w:cs="Times New Roman"/>
          <w:sz w:val="24"/>
          <w:szCs w:val="24"/>
        </w:rPr>
        <w:t>1024</w:t>
      </w:r>
      <w:r w:rsidRPr="00973785">
        <w:rPr>
          <w:rFonts w:asciiTheme="minorEastAsia" w:hAnsiTheme="minorEastAsia" w:hint="eastAsia"/>
          <w:sz w:val="24"/>
          <w:szCs w:val="24"/>
        </w:rPr>
        <w:t>，学习率为</w:t>
      </w:r>
      <w:r w:rsidRPr="00CB7E62">
        <w:rPr>
          <w:rFonts w:ascii="Times New Roman" w:hAnsi="Times New Roman" w:cs="Times New Roman"/>
          <w:sz w:val="24"/>
          <w:szCs w:val="24"/>
        </w:rPr>
        <w:t>0.00005</w:t>
      </w:r>
      <w:r w:rsidRPr="00973785">
        <w:rPr>
          <w:rFonts w:asciiTheme="minorEastAsia" w:hAnsiTheme="minorEastAsia" w:hint="eastAsia"/>
          <w:sz w:val="24"/>
          <w:szCs w:val="24"/>
        </w:rPr>
        <w:t>，负样本数量为</w:t>
      </w:r>
      <w:r w:rsidRPr="00CB7E62">
        <w:rPr>
          <w:rFonts w:ascii="Times New Roman" w:hAnsi="Times New Roman" w:cs="Times New Roman"/>
          <w:sz w:val="24"/>
          <w:szCs w:val="24"/>
        </w:rPr>
        <w:t>10</w:t>
      </w:r>
      <w:r w:rsidRPr="00973785">
        <w:rPr>
          <w:rFonts w:asciiTheme="minorEastAsia" w:hAnsiTheme="minorEastAsia" w:hint="eastAsia"/>
          <w:sz w:val="24"/>
          <w:szCs w:val="24"/>
        </w:rPr>
        <w:t>，</w:t>
      </w:r>
      <w:r w:rsidRPr="00CB7E62">
        <w:rPr>
          <w:rFonts w:ascii="Times New Roman" w:hAnsi="Times New Roman" w:cs="Times New Roman"/>
          <w:sz w:val="24"/>
          <w:szCs w:val="24"/>
        </w:rPr>
        <w:t>margin</w:t>
      </w:r>
      <w:r w:rsidRPr="00973785">
        <w:rPr>
          <w:rFonts w:asciiTheme="minorEastAsia" w:hAnsiTheme="minorEastAsia" w:hint="eastAsia"/>
          <w:sz w:val="24"/>
          <w:szCs w:val="24"/>
        </w:rPr>
        <w:t>大小为</w:t>
      </w:r>
      <w:r w:rsidRPr="00CB7E62">
        <w:rPr>
          <w:rFonts w:ascii="Times New Roman" w:hAnsi="Times New Roman" w:cs="Times New Roman"/>
          <w:sz w:val="24"/>
          <w:szCs w:val="24"/>
        </w:rPr>
        <w:t>2.0</w:t>
      </w:r>
      <w:r w:rsidRPr="00973785">
        <w:rPr>
          <w:rFonts w:asciiTheme="minorEastAsia" w:hAnsiTheme="minorEastAsia" w:hint="eastAsia"/>
          <w:sz w:val="24"/>
          <w:szCs w:val="24"/>
        </w:rPr>
        <w:t>，使得</w:t>
      </w:r>
      <w:proofErr w:type="gramStart"/>
      <w:r w:rsidRPr="00973785">
        <w:rPr>
          <w:rFonts w:asciiTheme="minorEastAsia" w:hAnsiTheme="minorEastAsia" w:hint="eastAsia"/>
          <w:sz w:val="24"/>
          <w:szCs w:val="24"/>
        </w:rPr>
        <w:t>隐</w:t>
      </w:r>
      <w:proofErr w:type="gramEnd"/>
      <w:r w:rsidRPr="00973785">
        <w:rPr>
          <w:rFonts w:asciiTheme="minorEastAsia" w:hAnsiTheme="minorEastAsia" w:hint="eastAsia"/>
          <w:sz w:val="24"/>
          <w:szCs w:val="24"/>
        </w:rPr>
        <w:t>因子维数自</w:t>
      </w:r>
      <w:r w:rsidR="00973785" w:rsidRPr="00CB7E62">
        <w:rPr>
          <w:rFonts w:ascii="Times New Roman" w:hAnsi="Times New Roman" w:cs="Times New Roman"/>
          <w:sz w:val="24"/>
          <w:szCs w:val="24"/>
        </w:rPr>
        <w:t>16</w:t>
      </w:r>
      <w:r w:rsidRPr="00973785">
        <w:rPr>
          <w:rFonts w:asciiTheme="minorEastAsia" w:hAnsiTheme="minorEastAsia" w:hint="eastAsia"/>
          <w:sz w:val="24"/>
          <w:szCs w:val="24"/>
        </w:rPr>
        <w:t>至</w:t>
      </w:r>
      <w:r w:rsidRPr="00CB7E62">
        <w:rPr>
          <w:rFonts w:ascii="Times New Roman" w:hAnsi="Times New Roman" w:cs="Times New Roman"/>
          <w:sz w:val="24"/>
          <w:szCs w:val="24"/>
        </w:rPr>
        <w:t>256</w:t>
      </w:r>
      <w:r w:rsidRPr="00973785">
        <w:rPr>
          <w:rFonts w:asciiTheme="minorEastAsia" w:hAnsiTheme="minorEastAsia" w:hint="eastAsia"/>
          <w:sz w:val="24"/>
          <w:szCs w:val="24"/>
        </w:rPr>
        <w:t>变动。因时间限制，本文选择在</w:t>
      </w:r>
      <w:r w:rsidR="002D1790" w:rsidRPr="00CB7E62">
        <w:rPr>
          <w:rFonts w:ascii="Times New Roman" w:hAnsi="Times New Roman" w:cs="Times New Roman"/>
          <w:sz w:val="24"/>
          <w:szCs w:val="24"/>
        </w:rPr>
        <w:t>ML</w:t>
      </w:r>
      <w:r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Pr="00973785">
        <w:rPr>
          <w:rFonts w:asciiTheme="minorEastAsia" w:hAnsiTheme="minorEastAsia" w:hint="eastAsia"/>
          <w:sz w:val="24"/>
          <w:szCs w:val="24"/>
        </w:rPr>
        <w:t>数据集上进行实验，其他数据集上的</w:t>
      </w:r>
      <w:r w:rsidR="004D4591">
        <w:rPr>
          <w:rFonts w:asciiTheme="minorEastAsia" w:hAnsiTheme="minorEastAsia" w:hint="eastAsia"/>
          <w:sz w:val="24"/>
          <w:szCs w:val="24"/>
        </w:rPr>
        <w:t>结论</w:t>
      </w:r>
      <w:r w:rsidRPr="00973785">
        <w:rPr>
          <w:rFonts w:asciiTheme="minorEastAsia" w:hAnsiTheme="minorEastAsia" w:hint="eastAsia"/>
          <w:sz w:val="24"/>
          <w:szCs w:val="24"/>
        </w:rPr>
        <w:t>应近似</w:t>
      </w:r>
      <w:r w:rsidR="00973785" w:rsidRPr="00973785">
        <w:rPr>
          <w:rFonts w:asciiTheme="minorEastAsia" w:hAnsiTheme="minorEastAsia" w:hint="eastAsia"/>
          <w:sz w:val="24"/>
          <w:szCs w:val="24"/>
        </w:rPr>
        <w:t>，结果如图</w:t>
      </w:r>
      <w:r w:rsidR="00B8150A" w:rsidRPr="00CB7E62">
        <w:rPr>
          <w:rFonts w:ascii="Times New Roman" w:hAnsi="Times New Roman" w:cs="Times New Roman"/>
          <w:sz w:val="24"/>
          <w:szCs w:val="24"/>
        </w:rPr>
        <w:t>4-4</w:t>
      </w:r>
      <w:r w:rsidR="00973785" w:rsidRPr="00973785">
        <w:rPr>
          <w:rFonts w:asciiTheme="minorEastAsia" w:hAnsiTheme="minorEastAsia" w:hint="eastAsia"/>
          <w:sz w:val="24"/>
          <w:szCs w:val="24"/>
        </w:rPr>
        <w:t>所示</w:t>
      </w:r>
      <w:r w:rsidRPr="00973785">
        <w:rPr>
          <w:rFonts w:asciiTheme="minorEastAsia" w:hAnsiTheme="minorEastAsia" w:hint="eastAsia"/>
          <w:sz w:val="24"/>
          <w:szCs w:val="24"/>
        </w:rPr>
        <w:t>。</w:t>
      </w:r>
      <w:r w:rsidR="00973785" w:rsidRPr="00973785">
        <w:rPr>
          <w:rFonts w:asciiTheme="minorEastAsia" w:hAnsiTheme="minorEastAsia" w:hint="eastAsia"/>
          <w:sz w:val="24"/>
          <w:szCs w:val="24"/>
        </w:rPr>
        <w:t>可以看出，</w:t>
      </w:r>
      <w:proofErr w:type="gramStart"/>
      <w:r w:rsidR="00973785" w:rsidRPr="00973785">
        <w:rPr>
          <w:rFonts w:asciiTheme="minorEastAsia" w:hAnsiTheme="minorEastAsia" w:hint="eastAsia"/>
          <w:sz w:val="24"/>
          <w:szCs w:val="24"/>
        </w:rPr>
        <w:t>随隐因子</w:t>
      </w:r>
      <w:proofErr w:type="gramEnd"/>
      <w:r w:rsidR="00973785" w:rsidRPr="00973785">
        <w:rPr>
          <w:rFonts w:asciiTheme="minorEastAsia" w:hAnsiTheme="minorEastAsia" w:hint="eastAsia"/>
          <w:sz w:val="24"/>
          <w:szCs w:val="24"/>
        </w:rPr>
        <w:t>数量增加，推荐性能首先增加，峰值性能在</w:t>
      </w:r>
      <w:r w:rsidR="00973785" w:rsidRPr="00CB7E62">
        <w:rPr>
          <w:rFonts w:ascii="Times New Roman" w:hAnsi="Times New Roman" w:cs="Times New Roman"/>
          <w:sz w:val="24"/>
          <w:szCs w:val="24"/>
        </w:rPr>
        <w:t>32-64</w:t>
      </w:r>
      <w:r w:rsidR="00973785" w:rsidRPr="00973785">
        <w:rPr>
          <w:rFonts w:asciiTheme="minorEastAsia" w:hAnsiTheme="minorEastAsia" w:hint="eastAsia"/>
          <w:sz w:val="24"/>
          <w:szCs w:val="24"/>
        </w:rPr>
        <w:t>左右达到。此时，如果维度进一步</w:t>
      </w:r>
      <w:r w:rsidR="004D4591">
        <w:rPr>
          <w:rFonts w:asciiTheme="minorEastAsia" w:hAnsiTheme="minorEastAsia" w:hint="eastAsia"/>
          <w:sz w:val="24"/>
          <w:szCs w:val="24"/>
        </w:rPr>
        <w:t>增大</w:t>
      </w:r>
      <w:r w:rsidR="00973785" w:rsidRPr="00973785">
        <w:rPr>
          <w:rFonts w:asciiTheme="minorEastAsia" w:hAnsiTheme="minorEastAsia" w:hint="eastAsia"/>
          <w:sz w:val="24"/>
          <w:szCs w:val="24"/>
        </w:rPr>
        <w:t>，推荐性能会下降，可能产生了过拟合。</w:t>
      </w:r>
    </w:p>
    <w:p w:rsidR="00D013A7" w:rsidRPr="00B031F9" w:rsidRDefault="00D013A7" w:rsidP="00D013A7">
      <w:pPr>
        <w:pStyle w:val="2"/>
        <w:spacing w:before="100" w:beforeAutospacing="1" w:after="100" w:afterAutospacing="1"/>
        <w:rPr>
          <w:rFonts w:ascii="黑体" w:hAnsi="黑体"/>
        </w:rPr>
      </w:pPr>
      <w:bookmarkStart w:id="45" w:name="_Toc10730035"/>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5"/>
    </w:p>
    <w:p w:rsidR="00D013A7" w:rsidRPr="00D2157C" w:rsidRDefault="00D2157C" w:rsidP="00D2157C">
      <w:pPr>
        <w:spacing w:line="288" w:lineRule="auto"/>
        <w:ind w:firstLineChars="200" w:firstLine="480"/>
        <w:rPr>
          <w:rFonts w:asciiTheme="minorEastAsia" w:hAnsiTheme="minorEastAsia"/>
          <w:sz w:val="24"/>
          <w:szCs w:val="24"/>
        </w:rPr>
      </w:pPr>
      <w:r w:rsidRPr="00D2157C">
        <w:rPr>
          <w:rFonts w:asciiTheme="minorEastAsia" w:hAnsiTheme="minorEastAsia" w:hint="eastAsia"/>
          <w:sz w:val="24"/>
          <w:szCs w:val="24"/>
        </w:rPr>
        <w:t>本章详细介绍了实验的相关内容。</w:t>
      </w:r>
    </w:p>
    <w:p w:rsidR="000F644F" w:rsidRPr="008A23C3" w:rsidRDefault="00D2157C" w:rsidP="008A23C3">
      <w:pPr>
        <w:spacing w:line="288" w:lineRule="auto"/>
        <w:ind w:firstLineChars="200" w:firstLine="480"/>
        <w:rPr>
          <w:rFonts w:asciiTheme="minorEastAsia" w:hAnsiTheme="minorEastAsia"/>
          <w:bCs/>
          <w:sz w:val="24"/>
          <w:szCs w:val="24"/>
        </w:rPr>
        <w:sectPr w:rsidR="000F644F" w:rsidRPr="008A23C3" w:rsidSect="0075738C">
          <w:footerReference w:type="default" r:id="rId28"/>
          <w:pgSz w:w="11906" w:h="16838" w:code="9"/>
          <w:pgMar w:top="1418" w:right="1418" w:bottom="1418" w:left="1418" w:header="851" w:footer="850" w:gutter="0"/>
          <w:cols w:space="425"/>
          <w:docGrid w:linePitch="312"/>
        </w:sectPr>
      </w:pPr>
      <w:r w:rsidRPr="00D2157C">
        <w:rPr>
          <w:rFonts w:asciiTheme="minorEastAsia" w:hAnsiTheme="minorEastAsia" w:hint="eastAsia"/>
          <w:sz w:val="24"/>
          <w:szCs w:val="24"/>
        </w:rPr>
        <w:t>对于实验部分，首先说明了本文所利用的两个经典数据集</w:t>
      </w:r>
      <w:r w:rsidRPr="00FE0C80">
        <w:rPr>
          <w:rFonts w:ascii="Times New Roman" w:hAnsi="Times New Roman" w:cs="Times New Roman"/>
          <w:sz w:val="24"/>
          <w:szCs w:val="24"/>
        </w:rPr>
        <w:t>MovieLens</w:t>
      </w:r>
      <w:r w:rsidRPr="00D2157C">
        <w:rPr>
          <w:rFonts w:asciiTheme="minorEastAsia" w:hAnsiTheme="minorEastAsia" w:hint="eastAsia"/>
          <w:sz w:val="24"/>
          <w:szCs w:val="24"/>
        </w:rPr>
        <w:t>和</w:t>
      </w:r>
      <w:r w:rsidRPr="00FE0C80">
        <w:rPr>
          <w:rFonts w:ascii="Times New Roman" w:hAnsi="Times New Roman" w:cs="Times New Roman"/>
          <w:sz w:val="24"/>
          <w:szCs w:val="24"/>
        </w:rPr>
        <w:t>Amazon</w:t>
      </w:r>
      <w:r w:rsidR="007F5A4A">
        <w:rPr>
          <w:rFonts w:asciiTheme="minorEastAsia" w:hAnsiTheme="minorEastAsia" w:hint="eastAsia"/>
          <w:sz w:val="24"/>
          <w:szCs w:val="24"/>
        </w:rPr>
        <w:t>的数据内容</w:t>
      </w:r>
      <w:r w:rsidRPr="00D2157C">
        <w:rPr>
          <w:rFonts w:asciiTheme="minorEastAsia" w:hAnsiTheme="minorEastAsia" w:hint="eastAsia"/>
          <w:sz w:val="24"/>
          <w:szCs w:val="24"/>
        </w:rPr>
        <w:t>及其相应统计信息。其次，介绍了用于评价</w:t>
      </w:r>
      <w:r w:rsidR="00241883">
        <w:rPr>
          <w:rFonts w:asciiTheme="minorEastAsia" w:hAnsiTheme="minorEastAsia" w:hint="eastAsia"/>
          <w:sz w:val="24"/>
          <w:szCs w:val="24"/>
        </w:rPr>
        <w:t>模型</w:t>
      </w:r>
      <w:r w:rsidRPr="00D2157C">
        <w:rPr>
          <w:rFonts w:asciiTheme="minorEastAsia" w:hAnsiTheme="minorEastAsia" w:hint="eastAsia"/>
          <w:sz w:val="24"/>
          <w:szCs w:val="24"/>
        </w:rPr>
        <w:t>性能的两个指标</w:t>
      </w:r>
      <w:r w:rsidRPr="00FE0C80">
        <w:rPr>
          <w:rFonts w:ascii="Times New Roman" w:hAnsi="Times New Roman" w:cs="Times New Roman"/>
          <w:sz w:val="24"/>
          <w:szCs w:val="24"/>
        </w:rPr>
        <w:t>HR</w:t>
      </w:r>
      <w:r w:rsidRPr="00D2157C">
        <w:rPr>
          <w:rFonts w:asciiTheme="minorEastAsia" w:hAnsiTheme="minorEastAsia" w:hint="eastAsia"/>
          <w:sz w:val="24"/>
          <w:szCs w:val="24"/>
        </w:rPr>
        <w:t>和</w:t>
      </w:r>
      <w:r w:rsidRPr="00FE0C80">
        <w:rPr>
          <w:rFonts w:ascii="Times New Roman" w:hAnsi="Times New Roman" w:cs="Times New Roman"/>
          <w:sz w:val="24"/>
          <w:szCs w:val="24"/>
        </w:rPr>
        <w:t>NDCG</w:t>
      </w:r>
      <w:r w:rsidRPr="00D2157C">
        <w:rPr>
          <w:rFonts w:asciiTheme="minorEastAsia" w:hAnsiTheme="minorEastAsia" w:hint="eastAsia"/>
          <w:sz w:val="24"/>
          <w:szCs w:val="24"/>
        </w:rPr>
        <w:t>及其相应计算方法。然后，</w:t>
      </w:r>
      <w:r w:rsidR="00241883">
        <w:rPr>
          <w:rFonts w:asciiTheme="minorEastAsia" w:hAnsiTheme="minorEastAsia" w:hint="eastAsia"/>
          <w:sz w:val="24"/>
          <w:szCs w:val="24"/>
        </w:rPr>
        <w:t>列举</w:t>
      </w:r>
      <w:r w:rsidRPr="00D2157C">
        <w:rPr>
          <w:rFonts w:asciiTheme="minorEastAsia" w:hAnsiTheme="minorEastAsia" w:hint="eastAsia"/>
          <w:sz w:val="24"/>
          <w:szCs w:val="24"/>
        </w:rPr>
        <w:t>了与本文所提模型</w:t>
      </w:r>
      <w:r w:rsidR="00EA18BA" w:rsidRPr="00FE0C80">
        <w:rPr>
          <w:rFonts w:ascii="Times New Roman" w:hAnsi="Times New Roman" w:cs="Times New Roman"/>
          <w:sz w:val="24"/>
          <w:szCs w:val="24"/>
        </w:rPr>
        <w:t>ACFML</w:t>
      </w:r>
      <w:r w:rsidRPr="00D2157C">
        <w:rPr>
          <w:rFonts w:asciiTheme="minorEastAsia" w:hAnsiTheme="minorEastAsia" w:hint="eastAsia"/>
          <w:sz w:val="24"/>
          <w:szCs w:val="24"/>
        </w:rPr>
        <w:t>相对比的</w:t>
      </w:r>
      <w:r w:rsidRPr="00FE0C80">
        <w:rPr>
          <w:rFonts w:ascii="Times New Roman" w:hAnsi="Times New Roman" w:cs="Times New Roman"/>
          <w:sz w:val="24"/>
          <w:szCs w:val="24"/>
        </w:rPr>
        <w:t>8</w:t>
      </w:r>
      <w:r w:rsidRPr="00D2157C">
        <w:rPr>
          <w:rFonts w:asciiTheme="minorEastAsia" w:hAnsiTheme="minorEastAsia" w:hint="eastAsia"/>
          <w:sz w:val="24"/>
          <w:szCs w:val="24"/>
        </w:rPr>
        <w:t>个</w:t>
      </w:r>
      <w:r w:rsidRPr="00FE0C80">
        <w:rPr>
          <w:rFonts w:ascii="Times New Roman" w:hAnsi="Times New Roman" w:cs="Times New Roman"/>
          <w:sz w:val="24"/>
          <w:szCs w:val="24"/>
        </w:rPr>
        <w:t>baselines</w:t>
      </w:r>
      <w:r w:rsidRPr="00D2157C">
        <w:rPr>
          <w:rFonts w:asciiTheme="minorEastAsia" w:hAnsiTheme="minorEastAsia" w:hint="eastAsia"/>
          <w:sz w:val="24"/>
          <w:szCs w:val="24"/>
        </w:rPr>
        <w:t>，并概括其核心理论。最后，详细</w:t>
      </w:r>
      <w:r w:rsidR="00241883">
        <w:rPr>
          <w:rFonts w:asciiTheme="minorEastAsia" w:hAnsiTheme="minorEastAsia" w:hint="eastAsia"/>
          <w:sz w:val="24"/>
          <w:szCs w:val="24"/>
        </w:rPr>
        <w:t>说明</w:t>
      </w:r>
      <w:r w:rsidRPr="00D2157C">
        <w:rPr>
          <w:rFonts w:asciiTheme="minorEastAsia" w:hAnsiTheme="minorEastAsia" w:hint="eastAsia"/>
          <w:sz w:val="24"/>
          <w:szCs w:val="24"/>
        </w:rPr>
        <w:t>了</w:t>
      </w:r>
      <w:r w:rsidR="00241883">
        <w:rPr>
          <w:rFonts w:asciiTheme="minorEastAsia" w:hAnsiTheme="minorEastAsia" w:hint="eastAsia"/>
          <w:sz w:val="24"/>
          <w:szCs w:val="24"/>
        </w:rPr>
        <w:t>对比</w:t>
      </w:r>
      <w:r w:rsidRPr="00D2157C">
        <w:rPr>
          <w:rFonts w:asciiTheme="minorEastAsia" w:hAnsiTheme="minorEastAsia" w:hint="eastAsia"/>
          <w:sz w:val="24"/>
          <w:szCs w:val="24"/>
        </w:rPr>
        <w:t>实验的结果和</w:t>
      </w:r>
      <w:proofErr w:type="gramStart"/>
      <w:r w:rsidRPr="00D2157C">
        <w:rPr>
          <w:rFonts w:asciiTheme="minorEastAsia" w:hAnsiTheme="minorEastAsia" w:hint="eastAsia"/>
          <w:sz w:val="24"/>
          <w:szCs w:val="24"/>
        </w:rPr>
        <w:t>关键超</w:t>
      </w:r>
      <w:proofErr w:type="gramEnd"/>
      <w:r w:rsidRPr="00D2157C">
        <w:rPr>
          <w:rFonts w:asciiTheme="minorEastAsia" w:hAnsiTheme="minorEastAsia" w:hint="eastAsia"/>
          <w:sz w:val="24"/>
          <w:szCs w:val="24"/>
        </w:rPr>
        <w:t>参数对模型性能的影响，依据实验结果进行解释分析，总结所提模型的优点及劣势</w:t>
      </w:r>
      <w:r w:rsidR="009443AF">
        <w:rPr>
          <w:rFonts w:asciiTheme="minorEastAsia" w:hAnsiTheme="minorEastAsia" w:hint="eastAsia"/>
          <w:sz w:val="24"/>
          <w:szCs w:val="24"/>
        </w:rPr>
        <w:t>。</w:t>
      </w:r>
    </w:p>
    <w:p w:rsidR="000F644F" w:rsidRPr="002F5879" w:rsidRDefault="000F644F" w:rsidP="000F644F">
      <w:pPr>
        <w:pStyle w:val="1"/>
        <w:spacing w:beforeLines="0" w:afterLines="0"/>
      </w:pPr>
      <w:bookmarkStart w:id="46" w:name="_Toc10730036"/>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6"/>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7" w:name="_Toc451957481"/>
      <w:bookmarkStart w:id="48" w:name="_Toc10730037"/>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7"/>
      <w:bookmarkEnd w:id="48"/>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r w:rsidRPr="00FE0C80">
        <w:rPr>
          <w:rFonts w:ascii="Times New Roman" w:eastAsia="宋体" w:hAnsi="Times New Roman" w:cs="Times New Roman"/>
          <w:kern w:val="0"/>
          <w:sz w:val="24"/>
          <w:szCs w:val="24"/>
        </w:rPr>
        <w:t>NeuACF</w:t>
      </w:r>
      <w:r w:rsidRPr="008C3247">
        <w:rPr>
          <w:rFonts w:ascii="宋体" w:eastAsia="宋体" w:hAnsi="宋体" w:cs="瀹嬩綋" w:hint="eastAsia"/>
          <w:kern w:val="0"/>
          <w:sz w:val="24"/>
          <w:szCs w:val="24"/>
        </w:rPr>
        <w:t>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w:t>
      </w:r>
      <w:r w:rsidR="008C69EC" w:rsidRPr="00FE0C80">
        <w:rPr>
          <w:rFonts w:ascii="Times New Roman" w:eastAsia="宋体" w:hAnsi="Times New Roman" w:cs="Times New Roman"/>
          <w:kern w:val="0"/>
          <w:sz w:val="24"/>
          <w:szCs w:val="24"/>
        </w:rPr>
        <w:t>ACFML</w:t>
      </w:r>
      <w:r>
        <w:rPr>
          <w:rFonts w:ascii="宋体" w:eastAsia="宋体" w:hAnsi="宋体" w:cs="瀹嬩綋" w:hint="eastAsia"/>
          <w:kern w:val="0"/>
          <w:sz w:val="24"/>
          <w:szCs w:val="24"/>
        </w:rPr>
        <w:t>。具体地，</w:t>
      </w:r>
      <w:r w:rsidRPr="008C3247">
        <w:rPr>
          <w:rFonts w:ascii="宋体" w:eastAsia="宋体" w:hAnsi="宋体" w:cs="瀹嬩綋" w:hint="eastAsia"/>
          <w:kern w:val="0"/>
          <w:sz w:val="24"/>
          <w:szCs w:val="24"/>
        </w:rPr>
        <w:t>引入</w:t>
      </w:r>
      <w:r w:rsidRPr="00FE0C80">
        <w:rPr>
          <w:rFonts w:ascii="Times New Roman" w:eastAsia="宋体" w:hAnsi="Times New Roman" w:cs="Times New Roman"/>
          <w:kern w:val="0"/>
          <w:sz w:val="24"/>
          <w:szCs w:val="24"/>
        </w:rPr>
        <w:t>metric 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w:t>
      </w:r>
      <w:r w:rsidRPr="00FE0C80">
        <w:rPr>
          <w:rFonts w:ascii="Times New Roman" w:eastAsia="宋体" w:hAnsi="Times New Roman" w:cs="Times New Roman"/>
          <w:kern w:val="0"/>
          <w:sz w:val="24"/>
          <w:szCs w:val="24"/>
        </w:rPr>
        <w:t>air-wise</w:t>
      </w:r>
      <w:r w:rsidRPr="008C3247">
        <w:rPr>
          <w:rFonts w:ascii="宋体" w:eastAsia="宋体" w:hAnsi="宋体" w:cs="瀹嬩綋" w:hint="eastAsia"/>
          <w:kern w:val="0"/>
          <w:sz w:val="24"/>
          <w:szCs w:val="24"/>
        </w:rPr>
        <w:t>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w:t>
      </w:r>
      <w:r w:rsidRPr="00FE0C80">
        <w:rPr>
          <w:rFonts w:ascii="Times New Roman" w:eastAsia="宋体" w:hAnsi="Times New Roman" w:cs="Times New Roman"/>
          <w:kern w:val="0"/>
          <w:sz w:val="24"/>
          <w:szCs w:val="24"/>
        </w:rPr>
        <w:t>Amazon</w:t>
      </w:r>
      <w:r w:rsidRPr="008C3247">
        <w:rPr>
          <w:rFonts w:ascii="宋体" w:eastAsia="宋体" w:hAnsi="宋体" w:cs="瀹嬩綋" w:hint="eastAsia"/>
          <w:kern w:val="0"/>
          <w:sz w:val="24"/>
          <w:szCs w:val="24"/>
        </w:rPr>
        <w:t>和</w:t>
      </w:r>
      <w:r w:rsidRPr="00FE0C80">
        <w:rPr>
          <w:rFonts w:ascii="Times New Roman" w:eastAsia="宋体" w:hAnsi="Times New Roman" w:cs="Times New Roman"/>
          <w:kern w:val="0"/>
          <w:sz w:val="24"/>
          <w:szCs w:val="24"/>
        </w:rPr>
        <w:t>MovieLens</w:t>
      </w:r>
      <w:r w:rsidRPr="008C3247">
        <w:rPr>
          <w:rFonts w:ascii="宋体" w:eastAsia="宋体" w:hAnsi="宋体" w:cs="瀹嬩綋" w:hint="eastAsia"/>
          <w:kern w:val="0"/>
          <w:sz w:val="24"/>
          <w:szCs w:val="24"/>
        </w:rPr>
        <w:t>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w:t>
      </w:r>
      <w:r w:rsidRPr="00FE0C80">
        <w:rPr>
          <w:sz w:val="24"/>
        </w:rPr>
        <w:t>NeuACF</w:t>
      </w:r>
      <w:r>
        <w:rPr>
          <w:rFonts w:ascii="宋体" w:hAnsi="宋体" w:hint="eastAsia"/>
          <w:sz w:val="24"/>
        </w:rPr>
        <w:t>中引入度量学习的概念，以欧几里</w:t>
      </w:r>
      <w:proofErr w:type="gramStart"/>
      <w:r>
        <w:rPr>
          <w:rFonts w:ascii="宋体" w:hAnsi="宋体" w:hint="eastAsia"/>
          <w:sz w:val="24"/>
        </w:rPr>
        <w:t>得距离</w:t>
      </w:r>
      <w:proofErr w:type="gramEnd"/>
      <w:r>
        <w:rPr>
          <w:rFonts w:ascii="宋体" w:hAnsi="宋体" w:hint="eastAsia"/>
          <w:sz w:val="24"/>
        </w:rPr>
        <w:t>指标捕捉数据间关系，弥补</w:t>
      </w:r>
      <w:proofErr w:type="gramStart"/>
      <w:r>
        <w:rPr>
          <w:rFonts w:ascii="宋体" w:hAnsi="宋体" w:hint="eastAsia"/>
          <w:sz w:val="24"/>
        </w:rPr>
        <w:t>点积所</w:t>
      </w:r>
      <w:proofErr w:type="gramEnd"/>
      <w:r>
        <w:rPr>
          <w:rFonts w:ascii="宋体" w:hAnsi="宋体" w:hint="eastAsia"/>
          <w:sz w:val="24"/>
        </w:rPr>
        <w:t>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w:t>
      </w:r>
      <w:r w:rsidRPr="00FE0C80">
        <w:rPr>
          <w:sz w:val="24"/>
        </w:rPr>
        <w:t>pair-wise</w:t>
      </w:r>
      <w:r>
        <w:rPr>
          <w:rFonts w:ascii="宋体" w:hAnsi="宋体" w:hint="eastAsia"/>
          <w:sz w:val="24"/>
        </w:rPr>
        <w:t>损失函数替换</w:t>
      </w:r>
      <w:r w:rsidRPr="00FE0C80">
        <w:rPr>
          <w:sz w:val="24"/>
        </w:rPr>
        <w:t>point-wise</w:t>
      </w:r>
      <w:r>
        <w:rPr>
          <w:rFonts w:ascii="宋体" w:hAnsi="宋体" w:hint="eastAsia"/>
          <w:sz w:val="24"/>
        </w:rPr>
        <w:t>损失函数，强调对于</w:t>
      </w:r>
      <w:r w:rsidRPr="00FE0C80">
        <w:rPr>
          <w:sz w:val="24"/>
        </w:rPr>
        <w:t>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w:t>
      </w:r>
      <w:r w:rsidR="003B18AF" w:rsidRPr="00FE0C80">
        <w:rPr>
          <w:sz w:val="24"/>
        </w:rPr>
        <w:t>Amazon</w:t>
      </w:r>
      <w:r w:rsidR="003B18AF">
        <w:rPr>
          <w:rFonts w:ascii="宋体" w:hAnsi="宋体" w:hint="eastAsia"/>
          <w:sz w:val="24"/>
        </w:rPr>
        <w:t>和</w:t>
      </w:r>
      <w:r w:rsidR="003B18AF" w:rsidRPr="00FE0C80">
        <w:rPr>
          <w:sz w:val="24"/>
        </w:rPr>
        <w:t>MovieLens</w:t>
      </w:r>
      <w:r w:rsidR="003B18AF">
        <w:rPr>
          <w:rFonts w:ascii="宋体" w:hAnsi="宋体" w:hint="eastAsia"/>
          <w:sz w:val="24"/>
        </w:rPr>
        <w:t>，与经典算法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C436DB" w:rsidP="007B0A08">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此次</w:t>
      </w:r>
      <w:r w:rsidR="00BD4864">
        <w:rPr>
          <w:rFonts w:ascii="宋体" w:hAnsi="宋体" w:hint="eastAsia"/>
          <w:sz w:val="24"/>
        </w:rPr>
        <w:t>毕业设计的全部</w:t>
      </w:r>
      <w:r w:rsidR="009A0E3F">
        <w:rPr>
          <w:rFonts w:ascii="宋体" w:hAnsi="宋体" w:hint="eastAsia"/>
          <w:sz w:val="24"/>
        </w:rPr>
        <w:t>内容</w:t>
      </w:r>
      <w:r w:rsidR="003762AA" w:rsidRPr="007B0A08">
        <w:rPr>
          <w:rFonts w:ascii="宋体" w:hAnsi="宋体" w:hint="eastAsia"/>
          <w:sz w:val="24"/>
        </w:rPr>
        <w:t>是</w:t>
      </w:r>
      <w:r w:rsidR="000F644F" w:rsidRPr="007B0A08">
        <w:rPr>
          <w:rFonts w:ascii="宋体" w:hAnsi="宋体" w:hint="eastAsia"/>
          <w:sz w:val="24"/>
        </w:rPr>
        <w:t>本人在</w:t>
      </w:r>
      <w:r w:rsidR="00BD4864">
        <w:rPr>
          <w:rFonts w:ascii="宋体" w:hAnsi="宋体" w:hint="eastAsia"/>
          <w:sz w:val="24"/>
        </w:rPr>
        <w:t>石川老师指导下</w:t>
      </w:r>
      <w:r w:rsidR="009A0E3F">
        <w:rPr>
          <w:rFonts w:ascii="宋体" w:hAnsi="宋体" w:hint="eastAsia"/>
          <w:sz w:val="24"/>
        </w:rPr>
        <w:t>完成的</w:t>
      </w:r>
      <w:r w:rsidR="003762AA" w:rsidRPr="007B0A08">
        <w:rPr>
          <w:rFonts w:ascii="宋体" w:hAnsi="宋体" w:hint="eastAsia"/>
          <w:sz w:val="24"/>
        </w:rPr>
        <w:t>，</w:t>
      </w:r>
      <w:r w:rsidR="009A0E3F">
        <w:rPr>
          <w:rFonts w:ascii="宋体" w:hAnsi="宋体" w:hint="eastAsia"/>
          <w:sz w:val="24"/>
        </w:rPr>
        <w:t>所包含的</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w:t>
      </w:r>
      <w:r w:rsidRPr="00FE0C80">
        <w:rPr>
          <w:sz w:val="24"/>
        </w:rPr>
        <w:t>NeuACF</w:t>
      </w:r>
      <w:r w:rsidRPr="00581EDB">
        <w:rPr>
          <w:rFonts w:ascii="宋体" w:hAnsi="宋体" w:hint="eastAsia"/>
          <w:sz w:val="24"/>
        </w:rPr>
        <w:t>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008C69EC">
        <w:rPr>
          <w:rFonts w:ascii="宋体" w:hAnsi="宋体" w:hint="eastAsia"/>
          <w:sz w:val="24"/>
        </w:rPr>
        <w:t>，进一步完成相应改进模型</w:t>
      </w:r>
      <w:r w:rsidR="008C69EC" w:rsidRPr="00FE0C80">
        <w:rPr>
          <w:sz w:val="24"/>
        </w:rPr>
        <w:t>ACFML</w:t>
      </w:r>
      <w:r w:rsidRPr="00581EDB">
        <w:rPr>
          <w:rFonts w:ascii="宋体" w:hAnsi="宋体" w:hint="eastAsia"/>
          <w:sz w:val="24"/>
        </w:rPr>
        <w:t>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确定改进方案后，熟悉数据特点及相应算法框架。编码实现模型，进行中期检查。</w:t>
      </w:r>
    </w:p>
    <w:p w:rsidR="003B18A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Pr="00BA342C" w:rsidRDefault="008A7B91" w:rsidP="00BA342C">
      <w:pPr>
        <w:pStyle w:val="2"/>
        <w:rPr>
          <w:rFonts w:ascii="黑体"/>
        </w:rPr>
      </w:pPr>
      <w:bookmarkStart w:id="49" w:name="_Toc451957482"/>
      <w:bookmarkStart w:id="50" w:name="_Toc10730038"/>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49"/>
      <w:bookmarkEnd w:id="50"/>
    </w:p>
    <w:p w:rsidR="005B738D" w:rsidRDefault="005B738D" w:rsidP="005B738D">
      <w:pPr>
        <w:pStyle w:val="3"/>
        <w:ind w:firstLine="482"/>
        <w:rPr>
          <w:rFonts w:ascii="黑体" w:hAnsi="黑体"/>
        </w:rPr>
      </w:pPr>
      <w:bookmarkStart w:id="51" w:name="_Toc10730039"/>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问题</w:t>
      </w:r>
      <w:bookmarkEnd w:id="51"/>
    </w:p>
    <w:p w:rsidR="00917B20" w:rsidRDefault="00A4018E" w:rsidP="00720C0A">
      <w:pPr>
        <w:spacing w:line="288" w:lineRule="auto"/>
        <w:ind w:firstLineChars="200" w:firstLine="480"/>
        <w:rPr>
          <w:rFonts w:asciiTheme="minorEastAsia" w:hAnsiTheme="minorEastAsia"/>
          <w:sz w:val="24"/>
          <w:szCs w:val="24"/>
        </w:rPr>
      </w:pPr>
      <w:r w:rsidRPr="00720C0A">
        <w:rPr>
          <w:rFonts w:asciiTheme="minorEastAsia" w:hAnsiTheme="minorEastAsia" w:hint="eastAsia"/>
          <w:sz w:val="24"/>
          <w:szCs w:val="24"/>
        </w:rPr>
        <w:t>本文实现的改进模型</w:t>
      </w:r>
      <w:r w:rsidR="00AF1359" w:rsidRPr="00FE0C80">
        <w:rPr>
          <w:rFonts w:ascii="Times New Roman" w:hAnsi="Times New Roman" w:cs="Times New Roman"/>
          <w:sz w:val="24"/>
          <w:szCs w:val="24"/>
        </w:rPr>
        <w:t>ACFML</w:t>
      </w:r>
      <w:r w:rsidRPr="00720C0A">
        <w:rPr>
          <w:rFonts w:asciiTheme="minorEastAsia" w:hAnsiTheme="minorEastAsia" w:hint="eastAsia"/>
          <w:sz w:val="24"/>
          <w:szCs w:val="24"/>
        </w:rPr>
        <w:t>在稀疏数据集</w:t>
      </w:r>
      <w:r w:rsidRPr="00FE0C80">
        <w:rPr>
          <w:rFonts w:ascii="Times New Roman" w:hAnsi="Times New Roman" w:cs="Times New Roman"/>
          <w:sz w:val="24"/>
          <w:szCs w:val="24"/>
        </w:rPr>
        <w:t>Amazon</w:t>
      </w:r>
      <w:r w:rsidRPr="00720C0A">
        <w:rPr>
          <w:rFonts w:asciiTheme="minorEastAsia" w:hAnsiTheme="minorEastAsia" w:hint="eastAsia"/>
          <w:sz w:val="24"/>
          <w:szCs w:val="24"/>
        </w:rPr>
        <w:t>上表现优良。但是，对于更稠密的</w:t>
      </w:r>
      <w:r w:rsidRPr="00FE0C80">
        <w:rPr>
          <w:rFonts w:ascii="Times New Roman" w:hAnsi="Times New Roman" w:cs="Times New Roman"/>
          <w:sz w:val="24"/>
          <w:szCs w:val="24"/>
        </w:rPr>
        <w:t>ML100K</w:t>
      </w:r>
      <w:r w:rsidR="00720C0A">
        <w:rPr>
          <w:rFonts w:asciiTheme="minorEastAsia" w:hAnsiTheme="minorEastAsia" w:hint="eastAsia"/>
          <w:sz w:val="24"/>
          <w:szCs w:val="24"/>
        </w:rPr>
        <w:t>数据集，</w:t>
      </w:r>
      <w:r w:rsidRPr="00720C0A">
        <w:rPr>
          <w:rFonts w:asciiTheme="minorEastAsia" w:hAnsiTheme="minorEastAsia" w:hint="eastAsia"/>
          <w:sz w:val="24"/>
          <w:szCs w:val="24"/>
        </w:rPr>
        <w:t>存在收敛速度变缓且性能降低的问题。如何平衡性能和数据数量，是未来努力的方向。与此同时，</w:t>
      </w:r>
      <w:r w:rsidR="00720C0A" w:rsidRPr="00720C0A">
        <w:rPr>
          <w:rFonts w:asciiTheme="minorEastAsia" w:hAnsiTheme="minorEastAsia" w:hint="eastAsia"/>
          <w:sz w:val="24"/>
          <w:szCs w:val="24"/>
        </w:rPr>
        <w:t>在实际应用中，不仅存在</w:t>
      </w:r>
      <w:r w:rsidR="00720C0A">
        <w:rPr>
          <w:rFonts w:asciiTheme="minorEastAsia" w:hAnsiTheme="minorEastAsia" w:hint="eastAsia"/>
          <w:sz w:val="24"/>
          <w:szCs w:val="24"/>
        </w:rPr>
        <w:t>用户评分</w:t>
      </w:r>
      <w:r w:rsidR="00720C0A" w:rsidRPr="00720C0A">
        <w:rPr>
          <w:rFonts w:asciiTheme="minorEastAsia" w:hAnsiTheme="minorEastAsia" w:hint="eastAsia"/>
          <w:sz w:val="24"/>
          <w:szCs w:val="24"/>
        </w:rPr>
        <w:t>这样的显式反馈信息，而且充斥着大量诸如点击、加入购物车等隐式反馈，</w:t>
      </w:r>
      <w:r w:rsidR="00720C0A">
        <w:rPr>
          <w:rFonts w:asciiTheme="minorEastAsia" w:hAnsiTheme="minorEastAsia" w:hint="eastAsia"/>
          <w:sz w:val="24"/>
          <w:szCs w:val="24"/>
        </w:rPr>
        <w:t>这些信息</w:t>
      </w:r>
      <w:r w:rsidR="00720C0A" w:rsidRPr="00720C0A">
        <w:rPr>
          <w:rFonts w:asciiTheme="minorEastAsia" w:hAnsiTheme="minorEastAsia" w:hint="eastAsia"/>
          <w:sz w:val="24"/>
          <w:szCs w:val="24"/>
        </w:rPr>
        <w:t>对于刻画用户喜好同样起着关键作用。本文由于时间有限，未搜寻合适的隐式反馈数据集评估模型，这同样也是未来的工作</w:t>
      </w:r>
      <w:r w:rsidR="00240385">
        <w:rPr>
          <w:rFonts w:asciiTheme="minorEastAsia" w:hAnsiTheme="minorEastAsia" w:hint="eastAsia"/>
          <w:sz w:val="24"/>
          <w:szCs w:val="24"/>
        </w:rPr>
        <w:t>之一</w:t>
      </w:r>
      <w:r w:rsidR="00720C0A" w:rsidRPr="00720C0A">
        <w:rPr>
          <w:rFonts w:asciiTheme="minorEastAsia" w:hAnsiTheme="minorEastAsia" w:hint="eastAsia"/>
          <w:sz w:val="24"/>
          <w:szCs w:val="24"/>
        </w:rPr>
        <w:t>。</w:t>
      </w:r>
    </w:p>
    <w:p w:rsidR="009A6684" w:rsidRDefault="009A6684" w:rsidP="00720C0A">
      <w:pPr>
        <w:spacing w:line="288" w:lineRule="auto"/>
        <w:ind w:firstLineChars="200" w:firstLine="480"/>
        <w:rPr>
          <w:rFonts w:asciiTheme="minorEastAsia" w:hAnsiTheme="minorEastAsia"/>
          <w:sz w:val="24"/>
          <w:szCs w:val="24"/>
        </w:rPr>
      </w:pPr>
    </w:p>
    <w:p w:rsidR="00EC0E92" w:rsidRPr="00B031F9" w:rsidRDefault="00EC0E92" w:rsidP="00EC0E92">
      <w:pPr>
        <w:pStyle w:val="3"/>
        <w:ind w:firstLine="482"/>
        <w:rPr>
          <w:rFonts w:ascii="黑体" w:hAnsi="黑体"/>
        </w:rPr>
      </w:pPr>
      <w:bookmarkStart w:id="52" w:name="_Toc10730040"/>
      <w:r>
        <w:rPr>
          <w:rFonts w:ascii="黑体" w:hAnsi="黑体"/>
        </w:rPr>
        <w:lastRenderedPageBreak/>
        <w:t>5</w:t>
      </w:r>
      <w:r>
        <w:rPr>
          <w:rFonts w:ascii="黑体" w:hAnsi="黑体" w:hint="eastAsia"/>
        </w:rPr>
        <w:t>.</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展望</w:t>
      </w:r>
      <w:bookmarkEnd w:id="52"/>
    </w:p>
    <w:p w:rsidR="008C0580" w:rsidRPr="00EC0E92" w:rsidRDefault="00BA342C" w:rsidP="00EC0E92">
      <w:pPr>
        <w:spacing w:line="288" w:lineRule="auto"/>
        <w:ind w:firstLineChars="200" w:firstLine="480"/>
        <w:rPr>
          <w:rFonts w:asciiTheme="minorEastAsia" w:hAnsiTheme="minorEastAsia"/>
          <w:bCs/>
          <w:sz w:val="24"/>
          <w:szCs w:val="24"/>
        </w:rPr>
      </w:pPr>
      <w:r w:rsidRPr="00EC0E92">
        <w:rPr>
          <w:rFonts w:asciiTheme="minorEastAsia" w:hAnsiTheme="minorEastAsia" w:hint="eastAsia"/>
          <w:bCs/>
          <w:sz w:val="24"/>
          <w:szCs w:val="24"/>
        </w:rPr>
        <w:t>随着大数据时代的来临，网络信息</w:t>
      </w:r>
      <w:r w:rsidR="00F9641F" w:rsidRPr="00EC0E92">
        <w:rPr>
          <w:rFonts w:asciiTheme="minorEastAsia" w:hAnsiTheme="minorEastAsia" w:hint="eastAsia"/>
          <w:bCs/>
          <w:sz w:val="24"/>
          <w:szCs w:val="24"/>
        </w:rPr>
        <w:t>快速膨胀</w:t>
      </w:r>
      <w:r w:rsidRPr="00EC0E92">
        <w:rPr>
          <w:rFonts w:asciiTheme="minorEastAsia" w:hAnsiTheme="minorEastAsia" w:hint="eastAsia"/>
          <w:bCs/>
          <w:sz w:val="24"/>
          <w:szCs w:val="24"/>
        </w:rPr>
        <w:t>，</w:t>
      </w:r>
      <w:r w:rsidR="00F9641F" w:rsidRPr="00EC0E92">
        <w:rPr>
          <w:rFonts w:asciiTheme="minorEastAsia" w:hAnsiTheme="minorEastAsia" w:hint="eastAsia"/>
          <w:bCs/>
          <w:sz w:val="24"/>
          <w:szCs w:val="24"/>
        </w:rPr>
        <w:t>高效且个性化推荐的重要性愈发凸显</w:t>
      </w:r>
      <w:r w:rsidRPr="00EC0E92">
        <w:rPr>
          <w:rFonts w:asciiTheme="minorEastAsia" w:hAnsiTheme="minorEastAsia" w:hint="eastAsia"/>
          <w:bCs/>
          <w:sz w:val="24"/>
          <w:szCs w:val="24"/>
        </w:rPr>
        <w:t>。因此，</w:t>
      </w:r>
      <w:r w:rsidR="00F9641F" w:rsidRPr="00EC0E92">
        <w:rPr>
          <w:rFonts w:asciiTheme="minorEastAsia" w:hAnsiTheme="minorEastAsia" w:hint="eastAsia"/>
          <w:bCs/>
          <w:sz w:val="24"/>
          <w:szCs w:val="24"/>
        </w:rPr>
        <w:t>受到了学术界和产业界的联合关注，但不得不承认推荐</w:t>
      </w:r>
      <w:r w:rsidRPr="00EC0E92">
        <w:rPr>
          <w:rFonts w:asciiTheme="minorEastAsia" w:hAnsiTheme="minorEastAsia" w:hint="eastAsia"/>
          <w:bCs/>
          <w:sz w:val="24"/>
          <w:szCs w:val="24"/>
        </w:rPr>
        <w:t>技术目前仍面临</w:t>
      </w:r>
      <w:r w:rsidR="00F9641F" w:rsidRPr="00EC0E92">
        <w:rPr>
          <w:rFonts w:asciiTheme="minorEastAsia" w:hAnsiTheme="minorEastAsia" w:hint="eastAsia"/>
          <w:bCs/>
          <w:sz w:val="24"/>
          <w:szCs w:val="24"/>
        </w:rPr>
        <w:t>诸多难点，如冷启动及多模态数据的融合运用等。</w:t>
      </w:r>
    </w:p>
    <w:p w:rsidR="00F9641F" w:rsidRPr="00EC0E92" w:rsidRDefault="00F9641F" w:rsidP="00EC0E92">
      <w:pPr>
        <w:spacing w:line="288" w:lineRule="auto"/>
        <w:ind w:firstLineChars="200" w:firstLine="480"/>
        <w:rPr>
          <w:sz w:val="24"/>
          <w:szCs w:val="24"/>
        </w:rPr>
      </w:pPr>
      <w:r w:rsidRPr="00EC0E92">
        <w:rPr>
          <w:rFonts w:hint="eastAsia"/>
          <w:sz w:val="24"/>
          <w:szCs w:val="24"/>
        </w:rPr>
        <w:t>与此同时，</w:t>
      </w:r>
      <w:r w:rsidRPr="00EC0E92">
        <w:rPr>
          <w:sz w:val="24"/>
          <w:szCs w:val="24"/>
        </w:rPr>
        <w:t>异质信息网络</w:t>
      </w:r>
      <w:r w:rsidRPr="00EC0E92">
        <w:rPr>
          <w:rFonts w:hint="eastAsia"/>
          <w:sz w:val="24"/>
          <w:szCs w:val="24"/>
        </w:rPr>
        <w:t>作为</w:t>
      </w:r>
      <w:r w:rsidRPr="00EC0E92">
        <w:rPr>
          <w:sz w:val="24"/>
          <w:szCs w:val="24"/>
        </w:rPr>
        <w:t>一个年轻</w:t>
      </w:r>
      <w:r w:rsidRPr="00EC0E92">
        <w:rPr>
          <w:rFonts w:hint="eastAsia"/>
          <w:sz w:val="24"/>
          <w:szCs w:val="24"/>
        </w:rPr>
        <w:t>且</w:t>
      </w:r>
      <w:r w:rsidRPr="00EC0E92">
        <w:rPr>
          <w:sz w:val="24"/>
          <w:szCs w:val="24"/>
        </w:rPr>
        <w:t>快速发展的研究领域</w:t>
      </w:r>
      <w:r w:rsidRPr="00EC0E92">
        <w:rPr>
          <w:rFonts w:hint="eastAsia"/>
          <w:sz w:val="24"/>
          <w:szCs w:val="24"/>
        </w:rPr>
        <w:t>，可以自然地</w:t>
      </w:r>
      <w:r w:rsidR="00BA342C" w:rsidRPr="00EC0E92">
        <w:rPr>
          <w:rFonts w:hint="eastAsia"/>
          <w:sz w:val="24"/>
          <w:szCs w:val="24"/>
        </w:rPr>
        <w:t>用于</w:t>
      </w:r>
      <w:r w:rsidRPr="00EC0E92">
        <w:rPr>
          <w:rFonts w:hint="eastAsia"/>
          <w:sz w:val="24"/>
          <w:szCs w:val="24"/>
        </w:rPr>
        <w:t>推荐系统的建模</w:t>
      </w:r>
      <w:r w:rsidRPr="00EC0E92">
        <w:rPr>
          <w:sz w:val="24"/>
          <w:szCs w:val="24"/>
        </w:rPr>
        <w:t>。</w:t>
      </w:r>
      <w:r w:rsidRPr="00EC0E92">
        <w:rPr>
          <w:rFonts w:hint="eastAsia"/>
          <w:sz w:val="24"/>
          <w:szCs w:val="24"/>
        </w:rPr>
        <w:t>因此，展望基于异质信息网络的推荐</w:t>
      </w:r>
      <w:r w:rsidR="00BA342C" w:rsidRPr="00EC0E92">
        <w:rPr>
          <w:rFonts w:hint="eastAsia"/>
          <w:sz w:val="24"/>
          <w:szCs w:val="24"/>
        </w:rPr>
        <w:t>技术</w:t>
      </w:r>
      <w:r w:rsidRPr="00EC0E92">
        <w:rPr>
          <w:rFonts w:hint="eastAsia"/>
          <w:sz w:val="24"/>
          <w:szCs w:val="24"/>
        </w:rPr>
        <w:t>，可能有如下几个研究方向：</w:t>
      </w:r>
    </w:p>
    <w:p w:rsidR="00F9641F" w:rsidRPr="00EC0E92" w:rsidRDefault="00F9641F" w:rsidP="00EC0E92">
      <w:pPr>
        <w:spacing w:line="288" w:lineRule="auto"/>
        <w:ind w:firstLineChars="200" w:firstLine="480"/>
        <w:rPr>
          <w:sz w:val="24"/>
          <w:szCs w:val="24"/>
        </w:rPr>
      </w:pPr>
      <w:r w:rsidRPr="00EC0E92">
        <w:rPr>
          <w:rFonts w:hint="eastAsia"/>
          <w:sz w:val="24"/>
          <w:szCs w:val="24"/>
        </w:rPr>
        <w:t>首先，是更复杂的异质信息网络构建。</w:t>
      </w:r>
      <w:r w:rsidR="00BA342C" w:rsidRPr="00EC0E92">
        <w:rPr>
          <w:rFonts w:hint="eastAsia"/>
          <w:sz w:val="24"/>
          <w:szCs w:val="24"/>
        </w:rPr>
        <w:t>已有的</w:t>
      </w:r>
      <w:r w:rsidR="008D79E9">
        <w:rPr>
          <w:rFonts w:hint="eastAsia"/>
          <w:sz w:val="24"/>
          <w:szCs w:val="24"/>
        </w:rPr>
        <w:t>相关</w:t>
      </w:r>
      <w:r w:rsidRPr="00EC0E92">
        <w:rPr>
          <w:sz w:val="24"/>
          <w:szCs w:val="24"/>
        </w:rPr>
        <w:t>研究，</w:t>
      </w:r>
      <w:r w:rsidR="00FF52B0">
        <w:rPr>
          <w:rFonts w:hint="eastAsia"/>
          <w:sz w:val="24"/>
          <w:szCs w:val="24"/>
        </w:rPr>
        <w:t>通常</w:t>
      </w:r>
      <w:r w:rsidRPr="00EC0E92">
        <w:rPr>
          <w:sz w:val="24"/>
          <w:szCs w:val="24"/>
        </w:rPr>
        <w:t>假定异质信息网络是明确定义的，</w:t>
      </w:r>
      <w:r w:rsidR="00BA342C" w:rsidRPr="00EC0E92">
        <w:rPr>
          <w:rFonts w:hint="eastAsia"/>
          <w:sz w:val="24"/>
          <w:szCs w:val="24"/>
        </w:rPr>
        <w:t>即</w:t>
      </w:r>
      <w:r w:rsidRPr="00EC0E92">
        <w:rPr>
          <w:sz w:val="24"/>
          <w:szCs w:val="24"/>
        </w:rPr>
        <w:t>对象和</w:t>
      </w:r>
      <w:r w:rsidR="00BA342C" w:rsidRPr="00EC0E92">
        <w:rPr>
          <w:rFonts w:hint="eastAsia"/>
          <w:sz w:val="24"/>
          <w:szCs w:val="24"/>
        </w:rPr>
        <w:t>对象间的</w:t>
      </w:r>
      <w:r w:rsidRPr="00EC0E92">
        <w:rPr>
          <w:sz w:val="24"/>
          <w:szCs w:val="24"/>
        </w:rPr>
        <w:t>关系是</w:t>
      </w:r>
      <w:proofErr w:type="gramStart"/>
      <w:r w:rsidR="00FF52B0">
        <w:rPr>
          <w:rFonts w:hint="eastAsia"/>
          <w:sz w:val="24"/>
          <w:szCs w:val="24"/>
        </w:rPr>
        <w:t>已知且</w:t>
      </w:r>
      <w:proofErr w:type="gramEnd"/>
      <w:r w:rsidRPr="00EC0E92">
        <w:rPr>
          <w:sz w:val="24"/>
          <w:szCs w:val="24"/>
        </w:rPr>
        <w:t>清晰的。然而，在</w:t>
      </w:r>
      <w:r w:rsidR="00BA342C" w:rsidRPr="00EC0E92">
        <w:rPr>
          <w:sz w:val="24"/>
          <w:szCs w:val="24"/>
        </w:rPr>
        <w:t>实际</w:t>
      </w:r>
      <w:r w:rsidR="00BA342C" w:rsidRPr="00EC0E92">
        <w:rPr>
          <w:rFonts w:hint="eastAsia"/>
          <w:sz w:val="24"/>
          <w:szCs w:val="24"/>
        </w:rPr>
        <w:t>推荐系统</w:t>
      </w:r>
      <w:r w:rsidR="00BA342C" w:rsidRPr="00EC0E92">
        <w:rPr>
          <w:sz w:val="24"/>
          <w:szCs w:val="24"/>
        </w:rPr>
        <w:t>中，</w:t>
      </w:r>
      <w:r w:rsidRPr="00EC0E92">
        <w:rPr>
          <w:sz w:val="24"/>
          <w:szCs w:val="24"/>
        </w:rPr>
        <w:t>构造异质信息网络会遇到</w:t>
      </w:r>
      <w:r w:rsidR="00BA342C" w:rsidRPr="00EC0E92">
        <w:rPr>
          <w:sz w:val="24"/>
          <w:szCs w:val="24"/>
        </w:rPr>
        <w:t>很多</w:t>
      </w:r>
      <w:r w:rsidR="00BA342C" w:rsidRPr="00EC0E92">
        <w:rPr>
          <w:rFonts w:hint="eastAsia"/>
          <w:sz w:val="24"/>
          <w:szCs w:val="24"/>
        </w:rPr>
        <w:t>挑战</w:t>
      </w:r>
      <w:r w:rsidR="00BA342C" w:rsidRPr="00EC0E92">
        <w:rPr>
          <w:sz w:val="24"/>
          <w:szCs w:val="24"/>
        </w:rPr>
        <w:t>。对于关系数据库</w:t>
      </w:r>
      <w:r w:rsidR="00BA342C" w:rsidRPr="00EC0E92">
        <w:rPr>
          <w:rFonts w:hint="eastAsia"/>
          <w:sz w:val="24"/>
          <w:szCs w:val="24"/>
        </w:rPr>
        <w:t>等</w:t>
      </w:r>
      <w:r w:rsidRPr="00EC0E92">
        <w:rPr>
          <w:sz w:val="24"/>
          <w:szCs w:val="24"/>
        </w:rPr>
        <w:t>结构化数据，构造</w:t>
      </w:r>
      <w:r w:rsidR="00BA342C" w:rsidRPr="00EC0E92">
        <w:rPr>
          <w:rFonts w:hint="eastAsia"/>
          <w:sz w:val="24"/>
          <w:szCs w:val="24"/>
        </w:rPr>
        <w:t>相应</w:t>
      </w:r>
      <w:r w:rsidR="00BA342C" w:rsidRPr="00EC0E92">
        <w:rPr>
          <w:sz w:val="24"/>
          <w:szCs w:val="24"/>
        </w:rPr>
        <w:t>异质信息网络较容易</w:t>
      </w:r>
      <w:r w:rsidR="00BA342C" w:rsidRPr="00EC0E92">
        <w:rPr>
          <w:rFonts w:hint="eastAsia"/>
          <w:sz w:val="24"/>
          <w:szCs w:val="24"/>
        </w:rPr>
        <w:t>。</w:t>
      </w:r>
      <w:r w:rsidR="00BA342C" w:rsidRPr="00EC0E92">
        <w:rPr>
          <w:sz w:val="24"/>
          <w:szCs w:val="24"/>
        </w:rPr>
        <w:t>然而即使是</w:t>
      </w:r>
      <w:r w:rsidR="00FF52B0">
        <w:rPr>
          <w:rFonts w:hint="eastAsia"/>
          <w:sz w:val="24"/>
          <w:szCs w:val="24"/>
        </w:rPr>
        <w:t>这样的</w:t>
      </w:r>
      <w:r w:rsidRPr="00EC0E92">
        <w:rPr>
          <w:sz w:val="24"/>
          <w:szCs w:val="24"/>
        </w:rPr>
        <w:t>网络，对象和</w:t>
      </w:r>
      <w:r w:rsidR="00BA342C" w:rsidRPr="00EC0E92">
        <w:rPr>
          <w:rFonts w:hint="eastAsia"/>
          <w:sz w:val="24"/>
          <w:szCs w:val="24"/>
        </w:rPr>
        <w:t>对象间的</w:t>
      </w:r>
      <w:r w:rsidR="00FF52B0">
        <w:rPr>
          <w:sz w:val="24"/>
          <w:szCs w:val="24"/>
        </w:rPr>
        <w:t>关系也可能</w:t>
      </w:r>
      <w:r w:rsidR="00FF52B0">
        <w:rPr>
          <w:rFonts w:hint="eastAsia"/>
          <w:sz w:val="24"/>
          <w:szCs w:val="24"/>
        </w:rPr>
        <w:t>存在</w:t>
      </w:r>
      <w:r w:rsidR="00BA342C" w:rsidRPr="00EC0E92">
        <w:rPr>
          <w:sz w:val="24"/>
          <w:szCs w:val="24"/>
        </w:rPr>
        <w:t>噪声，</w:t>
      </w:r>
      <w:r w:rsidR="00BA342C" w:rsidRPr="00EC0E92">
        <w:rPr>
          <w:rFonts w:hint="eastAsia"/>
          <w:sz w:val="24"/>
          <w:szCs w:val="24"/>
        </w:rPr>
        <w:t>如</w:t>
      </w:r>
      <w:r w:rsidRPr="00EC0E92">
        <w:rPr>
          <w:sz w:val="24"/>
          <w:szCs w:val="24"/>
        </w:rPr>
        <w:t>对象重名</w:t>
      </w:r>
      <w:r w:rsidR="00BA342C" w:rsidRPr="00EC0E92">
        <w:rPr>
          <w:sz w:val="24"/>
          <w:szCs w:val="24"/>
        </w:rPr>
        <w:t>或</w:t>
      </w:r>
      <w:r w:rsidR="00FF52B0">
        <w:rPr>
          <w:rFonts w:hint="eastAsia"/>
          <w:sz w:val="24"/>
          <w:szCs w:val="24"/>
        </w:rPr>
        <w:t>对象间</w:t>
      </w:r>
      <w:r w:rsidR="00BA342C" w:rsidRPr="00EC0E92">
        <w:rPr>
          <w:sz w:val="24"/>
          <w:szCs w:val="24"/>
        </w:rPr>
        <w:t>关系不完整等</w:t>
      </w:r>
      <w:r w:rsidR="00BA342C" w:rsidRPr="00EC0E92">
        <w:rPr>
          <w:rFonts w:hint="eastAsia"/>
          <w:sz w:val="24"/>
          <w:szCs w:val="24"/>
        </w:rPr>
        <w:t>。</w:t>
      </w:r>
      <w:r w:rsidRPr="00EC0E92">
        <w:rPr>
          <w:sz w:val="24"/>
          <w:szCs w:val="24"/>
        </w:rPr>
        <w:t>对于文本、图像等非结构化</w:t>
      </w:r>
      <w:r w:rsidR="002362A0">
        <w:rPr>
          <w:sz w:val="24"/>
          <w:szCs w:val="24"/>
        </w:rPr>
        <w:t>数据，如何</w:t>
      </w:r>
      <w:r w:rsidR="002362A0">
        <w:rPr>
          <w:rFonts w:hint="eastAsia"/>
          <w:sz w:val="24"/>
          <w:szCs w:val="24"/>
        </w:rPr>
        <w:t>高效</w:t>
      </w:r>
      <w:r w:rsidR="00BA342C" w:rsidRPr="00EC0E92">
        <w:rPr>
          <w:sz w:val="24"/>
          <w:szCs w:val="24"/>
        </w:rPr>
        <w:t>抽取相应</w:t>
      </w:r>
      <w:r w:rsidRPr="00EC0E92">
        <w:rPr>
          <w:sz w:val="24"/>
          <w:szCs w:val="24"/>
        </w:rPr>
        <w:t>对象和关系，进而建</w:t>
      </w:r>
      <w:r w:rsidR="00BA342C" w:rsidRPr="00EC0E92">
        <w:rPr>
          <w:sz w:val="24"/>
          <w:szCs w:val="24"/>
        </w:rPr>
        <w:t>立</w:t>
      </w:r>
      <w:r w:rsidR="002362A0">
        <w:rPr>
          <w:rFonts w:hint="eastAsia"/>
          <w:sz w:val="24"/>
          <w:szCs w:val="24"/>
        </w:rPr>
        <w:t>准确完整</w:t>
      </w:r>
      <w:r w:rsidR="000C4E10">
        <w:rPr>
          <w:rFonts w:hint="eastAsia"/>
          <w:sz w:val="24"/>
          <w:szCs w:val="24"/>
        </w:rPr>
        <w:t>的</w:t>
      </w:r>
      <w:r w:rsidRPr="00EC0E92">
        <w:rPr>
          <w:sz w:val="24"/>
          <w:szCs w:val="24"/>
        </w:rPr>
        <w:t>异质信息网络，也</w:t>
      </w:r>
      <w:r w:rsidR="00BA342C" w:rsidRPr="00EC0E92">
        <w:rPr>
          <w:rFonts w:hint="eastAsia"/>
          <w:sz w:val="24"/>
          <w:szCs w:val="24"/>
        </w:rPr>
        <w:t>同样是难点。</w:t>
      </w:r>
      <w:r w:rsidRPr="00EC0E92">
        <w:rPr>
          <w:sz w:val="24"/>
          <w:szCs w:val="24"/>
        </w:rPr>
        <w:t>在实践中</w:t>
      </w:r>
      <w:r w:rsidR="00BA342C" w:rsidRPr="00EC0E92">
        <w:rPr>
          <w:rFonts w:hint="eastAsia"/>
          <w:sz w:val="24"/>
          <w:szCs w:val="24"/>
        </w:rPr>
        <w:t>，</w:t>
      </w:r>
      <w:r w:rsidRPr="00EC0E92">
        <w:rPr>
          <w:sz w:val="24"/>
          <w:szCs w:val="24"/>
        </w:rPr>
        <w:t>会</w:t>
      </w:r>
      <w:r w:rsidR="00BA342C" w:rsidRPr="00EC0E92">
        <w:rPr>
          <w:rFonts w:hint="eastAsia"/>
          <w:sz w:val="24"/>
          <w:szCs w:val="24"/>
        </w:rPr>
        <w:t>利用多种技术，</w:t>
      </w:r>
      <w:r w:rsidR="00BA342C" w:rsidRPr="00EC0E92">
        <w:rPr>
          <w:sz w:val="24"/>
          <w:szCs w:val="24"/>
        </w:rPr>
        <w:t>如</w:t>
      </w:r>
      <w:r w:rsidRPr="00EC0E92">
        <w:rPr>
          <w:sz w:val="24"/>
          <w:szCs w:val="24"/>
        </w:rPr>
        <w:t>自然语言处</w:t>
      </w:r>
      <w:r w:rsidR="00BA342C" w:rsidRPr="00EC0E92">
        <w:rPr>
          <w:sz w:val="24"/>
          <w:szCs w:val="24"/>
        </w:rPr>
        <w:t>理、图像处理等</w:t>
      </w:r>
      <w:r w:rsidRPr="00EC0E92">
        <w:rPr>
          <w:sz w:val="24"/>
          <w:szCs w:val="24"/>
        </w:rPr>
        <w:t>。</w:t>
      </w:r>
    </w:p>
    <w:p w:rsidR="00F9641F" w:rsidRPr="00EC0E92" w:rsidRDefault="00F9641F" w:rsidP="00EC0E92">
      <w:pPr>
        <w:spacing w:line="288" w:lineRule="auto"/>
        <w:ind w:firstLineChars="200" w:firstLine="480"/>
        <w:rPr>
          <w:sz w:val="24"/>
          <w:szCs w:val="24"/>
        </w:rPr>
      </w:pPr>
      <w:r w:rsidRPr="00EC0E92">
        <w:rPr>
          <w:rFonts w:asciiTheme="minorEastAsia" w:hAnsiTheme="minorEastAsia" w:hint="eastAsia"/>
          <w:bCs/>
          <w:sz w:val="24"/>
          <w:szCs w:val="24"/>
        </w:rPr>
        <w:t>其次，是</w:t>
      </w:r>
      <w:r w:rsidR="00BA342C" w:rsidRPr="00EC0E92">
        <w:rPr>
          <w:sz w:val="24"/>
          <w:szCs w:val="24"/>
        </w:rPr>
        <w:t>更</w:t>
      </w:r>
      <w:r w:rsidRPr="00EC0E92">
        <w:rPr>
          <w:sz w:val="24"/>
          <w:szCs w:val="24"/>
        </w:rPr>
        <w:t>强大的分析方法</w:t>
      </w:r>
      <w:r w:rsidRPr="00EC0E92">
        <w:rPr>
          <w:rFonts w:hint="eastAsia"/>
          <w:sz w:val="24"/>
          <w:szCs w:val="24"/>
        </w:rPr>
        <w:t>。</w:t>
      </w:r>
      <w:r w:rsidR="000C4E10">
        <w:rPr>
          <w:sz w:val="24"/>
          <w:szCs w:val="24"/>
        </w:rPr>
        <w:t>在异质信息网络中，对象</w:t>
      </w:r>
      <w:r w:rsidR="000C4E10">
        <w:rPr>
          <w:rFonts w:hint="eastAsia"/>
          <w:sz w:val="24"/>
          <w:szCs w:val="24"/>
        </w:rPr>
        <w:t>因</w:t>
      </w:r>
      <w:r w:rsidR="000C4E10">
        <w:rPr>
          <w:sz w:val="24"/>
          <w:szCs w:val="24"/>
        </w:rPr>
        <w:t>不同的</w:t>
      </w:r>
      <w:r w:rsidR="000C4E10">
        <w:rPr>
          <w:rFonts w:hint="eastAsia"/>
          <w:sz w:val="24"/>
          <w:szCs w:val="24"/>
        </w:rPr>
        <w:t>关系</w:t>
      </w:r>
      <w:r w:rsidR="00B71D2A">
        <w:rPr>
          <w:sz w:val="24"/>
          <w:szCs w:val="24"/>
        </w:rPr>
        <w:t>组织在一起。星型模式是广泛</w:t>
      </w:r>
      <w:r w:rsidR="00B71D2A">
        <w:rPr>
          <w:rFonts w:hint="eastAsia"/>
          <w:sz w:val="24"/>
          <w:szCs w:val="24"/>
        </w:rPr>
        <w:t>应用</w:t>
      </w:r>
      <w:r w:rsidR="00BA342C" w:rsidRPr="00EC0E92">
        <w:rPr>
          <w:sz w:val="24"/>
          <w:szCs w:val="24"/>
        </w:rPr>
        <w:t>的异质信息网络类型。在</w:t>
      </w:r>
      <w:r w:rsidR="00BA342C" w:rsidRPr="00EC0E92">
        <w:rPr>
          <w:rFonts w:hint="eastAsia"/>
          <w:sz w:val="24"/>
          <w:szCs w:val="24"/>
        </w:rPr>
        <w:t>推荐</w:t>
      </w:r>
      <w:r w:rsidR="00842E27">
        <w:rPr>
          <w:rFonts w:hint="eastAsia"/>
          <w:sz w:val="24"/>
          <w:szCs w:val="24"/>
        </w:rPr>
        <w:t>系统</w:t>
      </w:r>
      <w:r w:rsidR="00842E27">
        <w:rPr>
          <w:sz w:val="24"/>
          <w:szCs w:val="24"/>
        </w:rPr>
        <w:t>中，网络化数据更</w:t>
      </w:r>
      <w:r w:rsidR="00BA342C" w:rsidRPr="00EC0E92">
        <w:rPr>
          <w:sz w:val="24"/>
          <w:szCs w:val="24"/>
        </w:rPr>
        <w:t>复杂</w:t>
      </w:r>
      <w:r w:rsidR="00BA342C" w:rsidRPr="00EC0E92">
        <w:rPr>
          <w:rFonts w:hint="eastAsia"/>
          <w:sz w:val="24"/>
          <w:szCs w:val="24"/>
        </w:rPr>
        <w:t>且</w:t>
      </w:r>
      <w:r w:rsidR="00842E27">
        <w:rPr>
          <w:rFonts w:hint="eastAsia"/>
          <w:sz w:val="24"/>
          <w:szCs w:val="24"/>
        </w:rPr>
        <w:t>无</w:t>
      </w:r>
      <w:r w:rsidR="00842E27">
        <w:rPr>
          <w:sz w:val="24"/>
          <w:szCs w:val="24"/>
        </w:rPr>
        <w:t>规律</w:t>
      </w:r>
      <w:r w:rsidR="00842E27">
        <w:rPr>
          <w:rFonts w:hint="eastAsia"/>
          <w:sz w:val="24"/>
          <w:szCs w:val="24"/>
        </w:rPr>
        <w:t>可循</w:t>
      </w:r>
      <w:r w:rsidR="00BA342C" w:rsidRPr="00EC0E92">
        <w:rPr>
          <w:sz w:val="24"/>
          <w:szCs w:val="24"/>
        </w:rPr>
        <w:t>。</w:t>
      </w:r>
      <w:r w:rsidR="008D79E9">
        <w:rPr>
          <w:rFonts w:hint="eastAsia"/>
          <w:sz w:val="24"/>
          <w:szCs w:val="24"/>
        </w:rPr>
        <w:t>举个例子</w:t>
      </w:r>
      <w:r w:rsidR="00BA342C" w:rsidRPr="00EC0E92">
        <w:rPr>
          <w:rFonts w:hint="eastAsia"/>
          <w:sz w:val="24"/>
          <w:szCs w:val="24"/>
        </w:rPr>
        <w:t>，</w:t>
      </w:r>
      <w:r w:rsidR="00BA342C" w:rsidRPr="00EC0E92">
        <w:rPr>
          <w:sz w:val="24"/>
          <w:szCs w:val="24"/>
        </w:rPr>
        <w:t>网络中的链路会包含属性值，</w:t>
      </w:r>
      <w:r w:rsidR="008D79E9">
        <w:rPr>
          <w:rFonts w:hint="eastAsia"/>
          <w:sz w:val="24"/>
          <w:szCs w:val="24"/>
        </w:rPr>
        <w:t>如评分信息，</w:t>
      </w:r>
      <w:r w:rsidR="00BA342C" w:rsidRPr="00EC0E92">
        <w:rPr>
          <w:rFonts w:hint="eastAsia"/>
          <w:sz w:val="24"/>
          <w:szCs w:val="24"/>
        </w:rPr>
        <w:t>从而</w:t>
      </w:r>
      <w:proofErr w:type="gramStart"/>
      <w:r w:rsidR="00BA342C" w:rsidRPr="00EC0E92">
        <w:rPr>
          <w:sz w:val="24"/>
          <w:szCs w:val="24"/>
        </w:rPr>
        <w:t>构成</w:t>
      </w:r>
      <w:r w:rsidR="008D79E9">
        <w:rPr>
          <w:sz w:val="24"/>
          <w:szCs w:val="24"/>
        </w:rPr>
        <w:t>带权异质</w:t>
      </w:r>
      <w:proofErr w:type="gramEnd"/>
      <w:r w:rsidR="008D79E9">
        <w:rPr>
          <w:sz w:val="24"/>
          <w:szCs w:val="24"/>
        </w:rPr>
        <w:t>信息网络</w:t>
      </w:r>
      <w:r w:rsidR="00BA342C" w:rsidRPr="00EC0E92">
        <w:rPr>
          <w:sz w:val="24"/>
          <w:szCs w:val="24"/>
        </w:rPr>
        <w:t>。这种丰富模式的异</w:t>
      </w:r>
      <w:r w:rsidR="008D79E9">
        <w:rPr>
          <w:sz w:val="24"/>
          <w:szCs w:val="24"/>
        </w:rPr>
        <w:t>质</w:t>
      </w:r>
      <w:r w:rsidR="00CF65B9">
        <w:rPr>
          <w:rFonts w:hint="eastAsia"/>
          <w:sz w:val="24"/>
          <w:szCs w:val="24"/>
        </w:rPr>
        <w:t>信息</w:t>
      </w:r>
      <w:r w:rsidR="008D79E9">
        <w:rPr>
          <w:sz w:val="24"/>
          <w:szCs w:val="24"/>
        </w:rPr>
        <w:t>网络</w:t>
      </w:r>
      <w:r w:rsidR="00BA342C" w:rsidRPr="00EC0E92">
        <w:rPr>
          <w:sz w:val="24"/>
          <w:szCs w:val="24"/>
        </w:rPr>
        <w:t>，</w:t>
      </w:r>
      <w:r w:rsidR="008D79E9">
        <w:rPr>
          <w:rFonts w:hint="eastAsia"/>
          <w:sz w:val="24"/>
          <w:szCs w:val="24"/>
        </w:rPr>
        <w:t>亟需强有力的语义分析工具</w:t>
      </w:r>
      <w:r w:rsidR="003438CD" w:rsidRPr="00EC0E92">
        <w:rPr>
          <w:sz w:val="24"/>
          <w:szCs w:val="24"/>
        </w:rPr>
        <w:t>。</w:t>
      </w:r>
    </w:p>
    <w:p w:rsidR="00BA342C" w:rsidRPr="00EC0E92" w:rsidRDefault="00BA342C" w:rsidP="00EC0E92">
      <w:pPr>
        <w:spacing w:line="288" w:lineRule="auto"/>
        <w:ind w:firstLineChars="200" w:firstLine="480"/>
        <w:rPr>
          <w:sz w:val="24"/>
          <w:szCs w:val="24"/>
        </w:rPr>
      </w:pPr>
      <w:r w:rsidRPr="00EC0E92">
        <w:rPr>
          <w:rFonts w:hint="eastAsia"/>
          <w:sz w:val="24"/>
          <w:szCs w:val="24"/>
        </w:rPr>
        <w:t>最后，是</w:t>
      </w:r>
      <w:r w:rsidRPr="00EC0E92">
        <w:rPr>
          <w:sz w:val="24"/>
          <w:szCs w:val="24"/>
        </w:rPr>
        <w:t>更大数据的处理</w:t>
      </w:r>
      <w:r w:rsidRPr="00EC0E92">
        <w:rPr>
          <w:rFonts w:hint="eastAsia"/>
          <w:sz w:val="24"/>
          <w:szCs w:val="24"/>
        </w:rPr>
        <w:t>。</w:t>
      </w:r>
      <w:r w:rsidR="00BF431B" w:rsidRPr="00EC0E92">
        <w:rPr>
          <w:sz w:val="24"/>
          <w:szCs w:val="24"/>
        </w:rPr>
        <w:t>为展现异质网络建模的优势，</w:t>
      </w:r>
      <w:r w:rsidRPr="00EC0E92">
        <w:rPr>
          <w:sz w:val="24"/>
          <w:szCs w:val="24"/>
        </w:rPr>
        <w:t>需要在更广泛的</w:t>
      </w:r>
      <w:r w:rsidR="00BF431B" w:rsidRPr="00EC0E92">
        <w:rPr>
          <w:sz w:val="24"/>
          <w:szCs w:val="24"/>
        </w:rPr>
        <w:t>领域中设计实用的</w:t>
      </w:r>
      <w:r w:rsidR="00BF431B" w:rsidRPr="00EC0E92">
        <w:rPr>
          <w:rFonts w:hint="eastAsia"/>
          <w:sz w:val="24"/>
          <w:szCs w:val="24"/>
        </w:rPr>
        <w:t>推荐</w:t>
      </w:r>
      <w:r w:rsidRPr="00EC0E92">
        <w:rPr>
          <w:sz w:val="24"/>
          <w:szCs w:val="24"/>
        </w:rPr>
        <w:t>算法。多样性是大数据的重要特征</w:t>
      </w:r>
      <w:r w:rsidR="00885BA1">
        <w:rPr>
          <w:rFonts w:hint="eastAsia"/>
          <w:sz w:val="24"/>
          <w:szCs w:val="24"/>
        </w:rPr>
        <w:t>之一</w:t>
      </w:r>
      <w:r w:rsidRPr="00EC0E92">
        <w:rPr>
          <w:sz w:val="24"/>
          <w:szCs w:val="24"/>
        </w:rPr>
        <w:t>，</w:t>
      </w:r>
      <w:r w:rsidR="00BF431B" w:rsidRPr="00EC0E92">
        <w:rPr>
          <w:rFonts w:hint="eastAsia"/>
          <w:sz w:val="24"/>
          <w:szCs w:val="24"/>
        </w:rPr>
        <w:t>而</w:t>
      </w:r>
      <w:r w:rsidRPr="00EC0E92">
        <w:rPr>
          <w:sz w:val="24"/>
          <w:szCs w:val="24"/>
        </w:rPr>
        <w:t>异质</w:t>
      </w:r>
      <w:r w:rsidR="00885BA1">
        <w:rPr>
          <w:rFonts w:hint="eastAsia"/>
          <w:sz w:val="24"/>
          <w:szCs w:val="24"/>
        </w:rPr>
        <w:t>信息</w:t>
      </w:r>
      <w:r w:rsidRPr="00EC0E92">
        <w:rPr>
          <w:sz w:val="24"/>
          <w:szCs w:val="24"/>
        </w:rPr>
        <w:t>网络是</w:t>
      </w:r>
      <w:r w:rsidR="00BF431B" w:rsidRPr="00EC0E92">
        <w:rPr>
          <w:sz w:val="24"/>
          <w:szCs w:val="24"/>
        </w:rPr>
        <w:t>处理</w:t>
      </w:r>
      <w:r w:rsidR="00BF431B" w:rsidRPr="00EC0E92">
        <w:rPr>
          <w:rFonts w:hint="eastAsia"/>
          <w:sz w:val="24"/>
          <w:szCs w:val="24"/>
        </w:rPr>
        <w:t>多样性</w:t>
      </w:r>
      <w:r w:rsidR="00BF431B" w:rsidRPr="00EC0E92">
        <w:rPr>
          <w:sz w:val="24"/>
          <w:szCs w:val="24"/>
        </w:rPr>
        <w:t>的有效方法。实际</w:t>
      </w:r>
      <w:r w:rsidR="00CF65B9">
        <w:rPr>
          <w:rFonts w:hint="eastAsia"/>
          <w:sz w:val="24"/>
          <w:szCs w:val="24"/>
        </w:rPr>
        <w:t>生活</w:t>
      </w:r>
      <w:r w:rsidR="00BF431B" w:rsidRPr="00EC0E92">
        <w:rPr>
          <w:rFonts w:hint="eastAsia"/>
          <w:sz w:val="24"/>
          <w:szCs w:val="24"/>
        </w:rPr>
        <w:t>中</w:t>
      </w:r>
      <w:r w:rsidRPr="00EC0E92">
        <w:rPr>
          <w:sz w:val="24"/>
          <w:szCs w:val="24"/>
        </w:rPr>
        <w:t>，异质</w:t>
      </w:r>
      <w:r w:rsidR="00CF65B9">
        <w:rPr>
          <w:rFonts w:hint="eastAsia"/>
          <w:sz w:val="24"/>
          <w:szCs w:val="24"/>
        </w:rPr>
        <w:t>信息</w:t>
      </w:r>
      <w:r w:rsidRPr="00EC0E92">
        <w:rPr>
          <w:sz w:val="24"/>
          <w:szCs w:val="24"/>
        </w:rPr>
        <w:t>网络是巨大的，甚至是动</w:t>
      </w:r>
      <w:r w:rsidR="00BF431B" w:rsidRPr="00EC0E92">
        <w:rPr>
          <w:sz w:val="24"/>
          <w:szCs w:val="24"/>
        </w:rPr>
        <w:t>态的，所以通常不能在内存中直接</w:t>
      </w:r>
      <w:r w:rsidRPr="00EC0E92">
        <w:rPr>
          <w:sz w:val="24"/>
          <w:szCs w:val="24"/>
        </w:rPr>
        <w:t>处理。由于</w:t>
      </w:r>
      <w:r w:rsidR="00CF65B9">
        <w:rPr>
          <w:sz w:val="24"/>
          <w:szCs w:val="24"/>
        </w:rPr>
        <w:t>用户往往只对</w:t>
      </w:r>
      <w:r w:rsidR="00BF431B" w:rsidRPr="00EC0E92">
        <w:rPr>
          <w:sz w:val="24"/>
          <w:szCs w:val="24"/>
        </w:rPr>
        <w:t>小部分节点、</w:t>
      </w:r>
      <w:r w:rsidR="00BF431B" w:rsidRPr="00EC0E92">
        <w:rPr>
          <w:rFonts w:hint="eastAsia"/>
          <w:sz w:val="24"/>
          <w:szCs w:val="24"/>
        </w:rPr>
        <w:t>链路</w:t>
      </w:r>
      <w:r w:rsidRPr="00EC0E92">
        <w:rPr>
          <w:sz w:val="24"/>
          <w:szCs w:val="24"/>
        </w:rPr>
        <w:t>或</w:t>
      </w:r>
      <w:proofErr w:type="gramStart"/>
      <w:r w:rsidRPr="00EC0E92">
        <w:rPr>
          <w:sz w:val="24"/>
          <w:szCs w:val="24"/>
        </w:rPr>
        <w:t>子网络</w:t>
      </w:r>
      <w:proofErr w:type="gramEnd"/>
      <w:r w:rsidRPr="00EC0E92">
        <w:rPr>
          <w:sz w:val="24"/>
          <w:szCs w:val="24"/>
        </w:rPr>
        <w:t>感兴趣，</w:t>
      </w:r>
      <w:r w:rsidR="00CF65B9">
        <w:rPr>
          <w:rFonts w:hint="eastAsia"/>
          <w:sz w:val="24"/>
          <w:szCs w:val="24"/>
        </w:rPr>
        <w:t>因此</w:t>
      </w:r>
      <w:r w:rsidR="00BF431B" w:rsidRPr="00EC0E92">
        <w:rPr>
          <w:sz w:val="24"/>
          <w:szCs w:val="24"/>
        </w:rPr>
        <w:t>可以</w:t>
      </w:r>
      <w:r w:rsidRPr="00EC0E92">
        <w:rPr>
          <w:sz w:val="24"/>
          <w:szCs w:val="24"/>
        </w:rPr>
        <w:t>从现有网络中动态地提取</w:t>
      </w:r>
      <w:proofErr w:type="gramStart"/>
      <w:r w:rsidR="00BF431B" w:rsidRPr="00EC0E92">
        <w:rPr>
          <w:sz w:val="24"/>
          <w:szCs w:val="24"/>
        </w:rPr>
        <w:t>子网络</w:t>
      </w:r>
      <w:proofErr w:type="gramEnd"/>
      <w:r w:rsidR="00BF431B" w:rsidRPr="00EC0E92">
        <w:rPr>
          <w:sz w:val="24"/>
          <w:szCs w:val="24"/>
        </w:rPr>
        <w:t>进行分析。</w:t>
      </w:r>
    </w:p>
    <w:p w:rsidR="00095D37" w:rsidRPr="00F36F64" w:rsidRDefault="00095D37" w:rsidP="00F36F64">
      <w:pPr>
        <w:spacing w:line="288" w:lineRule="auto"/>
        <w:ind w:firstLineChars="200" w:firstLine="480"/>
        <w:rPr>
          <w:sz w:val="24"/>
          <w:szCs w:val="24"/>
        </w:rPr>
      </w:pPr>
      <w:r w:rsidRPr="00F36F64">
        <w:rPr>
          <w:rFonts w:hint="eastAsia"/>
          <w:sz w:val="24"/>
          <w:szCs w:val="24"/>
        </w:rPr>
        <w:t>前路漫漫</w:t>
      </w:r>
      <w:r w:rsidRPr="00F36F64">
        <w:rPr>
          <w:rFonts w:asciiTheme="minorEastAsia" w:hAnsiTheme="minorEastAsia" w:hint="eastAsia"/>
          <w:bCs/>
          <w:sz w:val="24"/>
          <w:szCs w:val="24"/>
        </w:rPr>
        <w:t>，但机遇与挑战并存。</w:t>
      </w:r>
      <w:r w:rsidR="00F36F64" w:rsidRPr="00F36F64">
        <w:rPr>
          <w:sz w:val="24"/>
          <w:szCs w:val="24"/>
        </w:rPr>
        <w:t>随着国内外学者</w:t>
      </w:r>
      <w:r w:rsidR="00F36F64" w:rsidRPr="00F36F64">
        <w:rPr>
          <w:rFonts w:hint="eastAsia"/>
          <w:sz w:val="24"/>
          <w:szCs w:val="24"/>
        </w:rPr>
        <w:t>持续</w:t>
      </w:r>
      <w:r w:rsidRPr="00F36F64">
        <w:rPr>
          <w:sz w:val="24"/>
          <w:szCs w:val="24"/>
        </w:rPr>
        <w:t>的关注与投入</w:t>
      </w:r>
      <w:r w:rsidRPr="00F36F64">
        <w:rPr>
          <w:rFonts w:hint="eastAsia"/>
          <w:sz w:val="24"/>
          <w:szCs w:val="24"/>
        </w:rPr>
        <w:t>，</w:t>
      </w:r>
      <w:r w:rsidR="00F36F64" w:rsidRPr="00F36F64">
        <w:rPr>
          <w:rFonts w:hint="eastAsia"/>
          <w:sz w:val="24"/>
          <w:szCs w:val="24"/>
        </w:rPr>
        <w:t>推荐</w:t>
      </w:r>
      <w:r w:rsidR="00F36F64" w:rsidRPr="00F36F64">
        <w:rPr>
          <w:sz w:val="24"/>
          <w:szCs w:val="24"/>
        </w:rPr>
        <w:t>技术</w:t>
      </w:r>
      <w:proofErr w:type="gramStart"/>
      <w:r w:rsidR="00F36F64" w:rsidRPr="00F36F64">
        <w:rPr>
          <w:sz w:val="24"/>
          <w:szCs w:val="24"/>
        </w:rPr>
        <w:t>必</w:t>
      </w:r>
      <w:r w:rsidRPr="00F36F64">
        <w:rPr>
          <w:sz w:val="24"/>
          <w:szCs w:val="24"/>
        </w:rPr>
        <w:t>能够</w:t>
      </w:r>
      <w:proofErr w:type="gramEnd"/>
      <w:r w:rsidRPr="00F36F64">
        <w:rPr>
          <w:sz w:val="24"/>
          <w:szCs w:val="24"/>
        </w:rPr>
        <w:t>越来越成熟</w:t>
      </w:r>
      <w:r w:rsidRPr="00F36F64">
        <w:rPr>
          <w:rFonts w:hint="eastAsia"/>
          <w:sz w:val="24"/>
          <w:szCs w:val="24"/>
        </w:rPr>
        <w:t>，</w:t>
      </w:r>
      <w:r w:rsidR="00F36F64" w:rsidRPr="00F36F64">
        <w:rPr>
          <w:rFonts w:hint="eastAsia"/>
          <w:sz w:val="24"/>
          <w:szCs w:val="24"/>
        </w:rPr>
        <w:t>为人类带来更好的生活体验</w:t>
      </w:r>
      <w:r w:rsidRPr="00F36F64">
        <w:rPr>
          <w:rFonts w:hint="eastAsia"/>
          <w:sz w:val="24"/>
          <w:szCs w:val="24"/>
        </w:rPr>
        <w:t>。</w:t>
      </w:r>
    </w:p>
    <w:p w:rsidR="00EC0E92" w:rsidRPr="00095D37" w:rsidRDefault="00EC0E92" w:rsidP="00A32C9B">
      <w:pPr>
        <w:jc w:val="left"/>
        <w:rPr>
          <w:rFonts w:asciiTheme="minorEastAsia" w:hAnsiTheme="minorEastAsia"/>
          <w:bCs/>
          <w:sz w:val="24"/>
          <w:szCs w:val="24"/>
        </w:rPr>
        <w:sectPr w:rsidR="00EC0E92" w:rsidRPr="00095D37" w:rsidSect="0075738C">
          <w:footerReference w:type="default" r:id="rId29"/>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53" w:name="_Toc10730041"/>
      <w:r w:rsidRPr="006D66DC">
        <w:rPr>
          <w:rFonts w:hint="eastAsia"/>
        </w:rPr>
        <w:lastRenderedPageBreak/>
        <w:t>参考文献</w:t>
      </w:r>
      <w:bookmarkEnd w:id="53"/>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Koren Y, Volinsky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r w:rsidR="004F547B" w:rsidRPr="003C3F06">
        <w:rPr>
          <w:rFonts w:ascii="Times New Roman" w:eastAsia="宋体" w:hAnsi="Times New Roman" w:cs="Times New Roman"/>
          <w:kern w:val="0"/>
        </w:rPr>
        <w:t xml:space="preserve">Koren Y, Bell R, Volinsky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r w:rsidR="004F547B" w:rsidRPr="003C3F06">
        <w:rPr>
          <w:rFonts w:ascii="Times New Roman" w:eastAsia="宋体" w:hAnsi="Times New Roman" w:cs="Times New Roman"/>
          <w:kern w:val="0"/>
        </w:rPr>
        <w:t>Koren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Shi C, Zhou C, Kong X, et al. Heterecom: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Shi C, Zhang Z, Ji Y, et al. SemRec: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Jamali M, Lakshmanan L. HeteroMF: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Ren X, Liu J, Yu X, et al. Cluscite: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Luo C, Pang W, Wang Z, et al. Hete-cf: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[13] Sun Y, Han J. Mining heterogeneous information networks: a structural analysis approach[J]. Acm Sigkdd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Sun Y, Han J, Yan X, et al. Pathsim: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Sun Y, Norick B, Han J, et al. Pathselclus: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[20] Vaswani A, Shazeer N, Parmar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Taigman Y, Yang M, Ranzato M A, et al. Deepface: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Koestinger M, Hirzer M, Wohlhart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Xu Z E, Chen M, Weinberger K Q, et al. From sBoW to dCoT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Wang J, Do H T, Woznica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Cogswell M, Ahmed F, Girshick R, et al. Reducing overfitting in deep networks by decorrelating representations[J]. arXiv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Kedem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Bahdanau D, Cho K, Bengio Y. Neural machine translation by jointly learning to align and translate[J]. arXiv preprint arXiv:1409.0473, 2014.</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[31] </w:t>
      </w:r>
      <w:r w:rsidRPr="002C70A4">
        <w:rPr>
          <w:rFonts w:ascii="Times New Roman" w:hAnsi="Times New Roman" w:cs="Times New Roman"/>
        </w:rPr>
        <w:t>He X, Zhang H, Kan M Y, et al. Fast matrix factorization for online recommendation with implicit feedback[C]//Proceedings of the 39th International ACM SIGIR conference on Research and Development in Information Retrieval. ACM, 2016: 549-558.</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[32] </w:t>
      </w:r>
      <w:r w:rsidRPr="002C70A4">
        <w:rPr>
          <w:rFonts w:ascii="Times New Roman" w:hAnsi="Times New Roman" w:cs="Times New Roman"/>
        </w:rPr>
        <w:t>Rendle S, Freudenthaler C, Gantner Z, et al. BPR: Bayesian personalized ranking from implicit feedback[C]//Proceedings of the twenty-fifth conference on uncertainty in artificial intelligence. AUAI Press, 2009: 452-461.</w:t>
      </w:r>
    </w:p>
    <w:p w:rsidR="002C70A4" w:rsidRDefault="002C70A4" w:rsidP="002C70A4">
      <w:pPr>
        <w:spacing w:line="288" w:lineRule="auto"/>
        <w:ind w:rightChars="50" w:right="105"/>
        <w:rPr>
          <w:rFonts w:ascii="Times New Roman" w:hAnsi="Times New Roman" w:cs="Times New Roman"/>
        </w:rPr>
      </w:pPr>
      <w:r>
        <w:rPr>
          <w:rFonts w:ascii="Times New Roman" w:hAnsi="Times New Roman" w:cs="Times New Roman"/>
        </w:rPr>
        <w:t>[33</w:t>
      </w:r>
      <w:r w:rsidRPr="003C3F06">
        <w:rPr>
          <w:rFonts w:ascii="Times New Roman" w:hAnsi="Times New Roman" w:cs="Times New Roman"/>
        </w:rPr>
        <w:t>] Xue H J, Dai X, Zhang J, et al. Deep Matrix Factorization Models for Recommender Systems[C]//IJCAI. 2017: 3203-3209.</w:t>
      </w:r>
    </w:p>
    <w:p w:rsidR="002C70A4" w:rsidRPr="003C3F06"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[34] </w:t>
      </w:r>
      <w:r w:rsidRPr="002C70A4">
        <w:rPr>
          <w:rFonts w:ascii="Times New Roman" w:hAnsi="Times New Roman" w:cs="Times New Roman"/>
        </w:rPr>
        <w:t>He X, Liao L, Zhang H, et al. Neural collaborative filtering[C]//Proceedings of the 26th International Conference on World Wide Web. International World Wide Web Conferences Steering Committee, 2017: 173-182.</w:t>
      </w: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footerReference w:type="default" r:id="rId30"/>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54" w:name="_Toc13094"/>
      <w:bookmarkStart w:id="55" w:name="_Toc450552536"/>
      <w:bookmarkStart w:id="56" w:name="_Toc20211"/>
      <w:bookmarkStart w:id="57" w:name="_Toc446427273"/>
      <w:bookmarkStart w:id="58" w:name="_Toc10730042"/>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54"/>
      <w:bookmarkEnd w:id="55"/>
      <w:bookmarkEnd w:id="56"/>
      <w:bookmarkEnd w:id="57"/>
      <w:bookmarkEnd w:id="58"/>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4C5D5D">
        <w:rPr>
          <w:rFonts w:ascii="宋体" w:eastAsia="宋体" w:hAnsi="宋体" w:cs="瀹嬩綋" w:hint="eastAsia"/>
          <w:kern w:val="0"/>
          <w:sz w:val="24"/>
          <w:szCs w:val="24"/>
        </w:rPr>
        <w:t>作为我的指导</w:t>
      </w:r>
      <w:r w:rsidR="00236162">
        <w:rPr>
          <w:rFonts w:ascii="宋体" w:eastAsia="宋体" w:hAnsi="宋体" w:cs="瀹嬩綋" w:hint="eastAsia"/>
          <w:kern w:val="0"/>
          <w:sz w:val="24"/>
          <w:szCs w:val="24"/>
        </w:rPr>
        <w:t>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w:t>
      </w:r>
      <w:proofErr w:type="gramStart"/>
      <w:r>
        <w:rPr>
          <w:rFonts w:ascii="宋体" w:eastAsia="宋体" w:hAnsi="宋体" w:cs="瀹嬩綋" w:hint="eastAsia"/>
          <w:kern w:val="0"/>
          <w:sz w:val="24"/>
          <w:szCs w:val="24"/>
        </w:rPr>
        <w:t>研</w:t>
      </w:r>
      <w:proofErr w:type="gramEnd"/>
      <w:r>
        <w:rPr>
          <w:rFonts w:ascii="宋体" w:eastAsia="宋体" w:hAnsi="宋体" w:cs="瀹嬩綋" w:hint="eastAsia"/>
          <w:kern w:val="0"/>
          <w:sz w:val="24"/>
          <w:szCs w:val="24"/>
        </w:rPr>
        <w:t>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754378" w:rsidRPr="00A54116" w:rsidRDefault="00F3011F" w:rsidP="00A54116">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1B2448" w:rsidRDefault="001B2448"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1B2448" w:rsidRDefault="001B2448">
      <w:pPr>
        <w:widowControl/>
        <w:jc w:val="left"/>
        <w:rPr>
          <w:rFonts w:ascii="Times New Roman" w:eastAsia="宋体" w:hAnsi="Times New Roman" w:cs="Times New Roman"/>
          <w:b/>
          <w:sz w:val="30"/>
          <w:szCs w:val="30"/>
        </w:rPr>
      </w:pPr>
      <w:r>
        <w:rPr>
          <w:rFonts w:ascii="Times New Roman" w:eastAsia="宋体" w:hAnsi="Times New Roman" w:cs="Times New Roman"/>
          <w:b/>
          <w:sz w:val="30"/>
          <w:szCs w:val="30"/>
        </w:rPr>
        <w:br w:type="page"/>
      </w:r>
    </w:p>
    <w:p w:rsidR="001B2448" w:rsidRDefault="001B2448"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1B2448" w:rsidRDefault="001B2448">
      <w:pPr>
        <w:widowControl/>
        <w:jc w:val="left"/>
        <w:rPr>
          <w:rFonts w:ascii="Times New Roman" w:eastAsia="宋体" w:hAnsi="Times New Roman" w:cs="Times New Roman"/>
          <w:b/>
          <w:sz w:val="30"/>
          <w:szCs w:val="30"/>
        </w:rPr>
      </w:pPr>
      <w:r>
        <w:rPr>
          <w:rFonts w:ascii="Times New Roman" w:eastAsia="宋体" w:hAnsi="Times New Roman" w:cs="Times New Roman"/>
          <w:b/>
          <w:sz w:val="30"/>
          <w:szCs w:val="30"/>
        </w:rPr>
        <w:br w:type="page"/>
      </w:r>
    </w:p>
    <w:p w:rsidR="000F035A" w:rsidRDefault="001B2448" w:rsidP="001B2448">
      <w:pPr>
        <w:pStyle w:val="1"/>
        <w:spacing w:before="312" w:after="312"/>
        <w:rPr>
          <w:kern w:val="0"/>
        </w:rPr>
      </w:pPr>
      <w:bookmarkStart w:id="59" w:name="_Toc10730043"/>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Pr>
          <w:rFonts w:hint="eastAsia"/>
          <w:kern w:val="0"/>
        </w:rPr>
        <w:t>资</w:t>
      </w:r>
      <w:r>
        <w:rPr>
          <w:rFonts w:hint="eastAsia"/>
          <w:kern w:val="0"/>
        </w:rPr>
        <w:t xml:space="preserve"> </w:t>
      </w:r>
      <w:r>
        <w:rPr>
          <w:rFonts w:hint="eastAsia"/>
          <w:kern w:val="0"/>
        </w:rPr>
        <w:t>料</w:t>
      </w:r>
      <w:bookmarkEnd w:id="59"/>
    </w:p>
    <w:p w:rsidR="000F035A" w:rsidRDefault="000F035A">
      <w:pPr>
        <w:widowControl/>
        <w:jc w:val="left"/>
        <w:rPr>
          <w:rFonts w:eastAsia="黑体"/>
          <w:b/>
          <w:bCs/>
          <w:kern w:val="0"/>
          <w:sz w:val="32"/>
          <w:szCs w:val="44"/>
        </w:rPr>
      </w:pPr>
      <w:r>
        <w:rPr>
          <w:kern w:val="0"/>
        </w:rPr>
        <w:br w:type="page"/>
      </w:r>
    </w:p>
    <w:p w:rsidR="001B2448" w:rsidRPr="00884CD5" w:rsidRDefault="001B2448" w:rsidP="001B2448">
      <w:pPr>
        <w:pStyle w:val="1"/>
        <w:spacing w:before="312" w:after="312"/>
        <w:rPr>
          <w:kern w:val="0"/>
        </w:rPr>
      </w:pPr>
    </w:p>
    <w:p w:rsidR="001B2448" w:rsidRDefault="001B2448" w:rsidP="001B2448">
      <w:pPr>
        <w:autoSpaceDE w:val="0"/>
        <w:autoSpaceDN w:val="0"/>
        <w:adjustRightInd w:val="0"/>
        <w:spacing w:beforeLines="130" w:before="312" w:afterLines="130" w:after="312" w:line="288" w:lineRule="auto"/>
        <w:jc w:val="left"/>
        <w:rPr>
          <w:rFonts w:ascii="黑体" w:eastAsia="黑体" w:hAnsi="黑体" w:cs="瀹嬩綋"/>
          <w:noProof/>
          <w:kern w:val="0"/>
          <w:sz w:val="32"/>
          <w:szCs w:val="32"/>
        </w:rPr>
      </w:pPr>
    </w:p>
    <w:p w:rsidR="001B2448" w:rsidRDefault="001B2448" w:rsidP="001B2448">
      <w:pPr>
        <w:autoSpaceDE w:val="0"/>
        <w:autoSpaceDN w:val="0"/>
        <w:adjustRightInd w:val="0"/>
        <w:spacing w:beforeLines="130" w:before="312" w:afterLines="130" w:after="312" w:line="288" w:lineRule="auto"/>
        <w:jc w:val="left"/>
        <w:rPr>
          <w:rFonts w:ascii="黑体" w:eastAsia="黑体" w:hAnsi="黑体" w:cs="瀹嬩綋"/>
          <w:kern w:val="0"/>
          <w:sz w:val="32"/>
          <w:szCs w:val="32"/>
        </w:rPr>
        <w:sectPr w:rsidR="001B2448" w:rsidSect="0075738C">
          <w:headerReference w:type="default" r:id="rId31"/>
          <w:footerReference w:type="default" r:id="rId32"/>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6432" behindDoc="1" locked="0" layoutInCell="1" allowOverlap="1" wp14:anchorId="1365642E" wp14:editId="33C0FE52">
            <wp:simplePos x="0" y="0"/>
            <wp:positionH relativeFrom="column">
              <wp:posOffset>2750</wp:posOffset>
            </wp:positionH>
            <wp:positionV relativeFrom="paragraph">
              <wp:posOffset>-1224070</wp:posOffset>
            </wp:positionV>
            <wp:extent cx="5759450" cy="867283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1B2448" w:rsidRDefault="001B2448" w:rsidP="001B2448">
      <w:pPr>
        <w:rPr>
          <w:kern w:val="0"/>
        </w:rPr>
      </w:pPr>
      <w:r>
        <w:rPr>
          <w:noProof/>
        </w:rPr>
        <w:lastRenderedPageBreak/>
        <w:drawing>
          <wp:inline distT="0" distB="0" distL="0" distR="0" wp14:anchorId="0DE95FD1" wp14:editId="4D0D881A">
            <wp:extent cx="5759450" cy="77292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772922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B2B299C" wp14:editId="61E8092E">
            <wp:extent cx="5759450" cy="80467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04672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DB51CCE" wp14:editId="481EBE50">
            <wp:extent cx="5759450" cy="82772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27722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E77D4BC" wp14:editId="362909B0">
            <wp:extent cx="5759450" cy="7924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792480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F657329" wp14:editId="51FFDE02">
            <wp:extent cx="5759450" cy="81108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1085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FF4E511" wp14:editId="51049E0F">
            <wp:extent cx="5759450" cy="8109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10958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393079F8" wp14:editId="13C3F4BD">
            <wp:extent cx="5759450" cy="801560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801560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F90C1BD" wp14:editId="4F6549A6">
            <wp:extent cx="5759450" cy="815276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5276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7BC744E9" wp14:editId="26AB9628">
            <wp:extent cx="5759450" cy="80956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9561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FAC4B95" wp14:editId="2FDC5ECF">
            <wp:extent cx="5759450" cy="79844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798449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342DF036" wp14:editId="61650641">
            <wp:extent cx="5759450" cy="81095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8109585"/>
                    </a:xfrm>
                    <a:prstGeom prst="rect">
                      <a:avLst/>
                    </a:prstGeom>
                  </pic:spPr>
                </pic:pic>
              </a:graphicData>
            </a:graphic>
          </wp:inline>
        </w:drawing>
      </w:r>
    </w:p>
    <w:p w:rsidR="000F035A" w:rsidRDefault="001B2448" w:rsidP="001B2448">
      <w:pPr>
        <w:widowControl/>
        <w:jc w:val="left"/>
        <w:rPr>
          <w:kern w:val="0"/>
        </w:rPr>
      </w:pPr>
      <w:r>
        <w:rPr>
          <w:kern w:val="0"/>
        </w:rPr>
        <w:br w:type="page"/>
      </w:r>
    </w:p>
    <w:p w:rsidR="001B2448" w:rsidRPr="000F035A" w:rsidRDefault="000F035A" w:rsidP="001B2448">
      <w:pPr>
        <w:widowControl/>
        <w:jc w:val="left"/>
        <w:rPr>
          <w:rFonts w:hint="eastAsia"/>
          <w:kern w:val="0"/>
        </w:rPr>
      </w:pPr>
      <w:r>
        <w:rPr>
          <w:kern w:val="0"/>
        </w:rPr>
        <w:lastRenderedPageBreak/>
        <w:br w:type="page"/>
      </w:r>
    </w:p>
    <w:p w:rsidR="001B2448" w:rsidRPr="00C04DB4" w:rsidRDefault="001B2448" w:rsidP="001B2448">
      <w:pPr>
        <w:pStyle w:val="1"/>
        <w:spacing w:before="312" w:after="312"/>
        <w:rPr>
          <w:kern w:val="0"/>
        </w:rPr>
      </w:pPr>
      <w:bookmarkStart w:id="60" w:name="_Toc10730044"/>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00AE0B4F">
        <w:rPr>
          <w:rFonts w:hint="eastAsia"/>
          <w:kern w:val="0"/>
        </w:rPr>
        <w:t>翻</w:t>
      </w:r>
      <w:r w:rsidR="00AE0B4F">
        <w:rPr>
          <w:rFonts w:hint="eastAsia"/>
          <w:kern w:val="0"/>
        </w:rPr>
        <w:t xml:space="preserve"> </w:t>
      </w:r>
      <w:r w:rsidR="00AE0B4F">
        <w:rPr>
          <w:rFonts w:hint="eastAsia"/>
          <w:kern w:val="0"/>
        </w:rPr>
        <w:t>译</w:t>
      </w:r>
      <w:bookmarkEnd w:id="60"/>
    </w:p>
    <w:p w:rsidR="001B2448" w:rsidRDefault="001B2448" w:rsidP="001B2448">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1B2448" w:rsidRPr="00AD317E" w:rsidRDefault="001B2448" w:rsidP="001B2448">
      <w:pPr>
        <w:autoSpaceDE w:val="0"/>
        <w:autoSpaceDN w:val="0"/>
        <w:adjustRightInd w:val="0"/>
        <w:spacing w:line="288" w:lineRule="auto"/>
        <w:ind w:firstLineChars="200" w:firstLine="643"/>
        <w:jc w:val="center"/>
        <w:rPr>
          <w:rFonts w:ascii="黑体" w:eastAsia="黑体" w:hAnsi="黑体" w:cs="瀹嬩綋"/>
          <w:b/>
          <w:kern w:val="0"/>
          <w:sz w:val="32"/>
          <w:szCs w:val="32"/>
        </w:rPr>
      </w:pPr>
      <w:bookmarkStart w:id="61" w:name="_GoBack"/>
      <w:bookmarkEnd w:id="61"/>
    </w:p>
    <w:p w:rsidR="001B2448" w:rsidRDefault="001B2448" w:rsidP="001B2448">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1B2448" w:rsidRPr="00AD317E" w:rsidRDefault="001B2448" w:rsidP="001B2448">
      <w:pPr>
        <w:autoSpaceDE w:val="0"/>
        <w:autoSpaceDN w:val="0"/>
        <w:adjustRightInd w:val="0"/>
        <w:spacing w:line="288" w:lineRule="auto"/>
        <w:ind w:firstLineChars="200" w:firstLine="602"/>
        <w:jc w:val="center"/>
        <w:rPr>
          <w:rFonts w:ascii="黑体" w:eastAsia="黑体" w:hAnsi="黑体" w:cs="瀹嬩綋"/>
          <w:b/>
          <w:kern w:val="0"/>
          <w:sz w:val="30"/>
          <w:szCs w:val="30"/>
        </w:rPr>
      </w:pP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FA0CA3" w:rsidRDefault="001B2448" w:rsidP="001B2448">
      <w:pPr>
        <w:autoSpaceDE w:val="0"/>
        <w:autoSpaceDN w:val="0"/>
        <w:adjustRightInd w:val="0"/>
        <w:spacing w:line="288" w:lineRule="auto"/>
        <w:rPr>
          <w:rFonts w:asciiTheme="minorEastAsia" w:hAnsiTheme="minorEastAsia" w:cs="瀹嬩綋"/>
          <w:b/>
          <w:kern w:val="0"/>
          <w:sz w:val="24"/>
          <w:szCs w:val="24"/>
        </w:rPr>
      </w:pPr>
      <w:r w:rsidRPr="00FA0CA3">
        <w:rPr>
          <w:rFonts w:asciiTheme="minorEastAsia" w:hAnsiTheme="minorEastAsia" w:cs="瀹嬩綋" w:hint="eastAsia"/>
          <w:b/>
          <w:kern w:val="0"/>
          <w:sz w:val="24"/>
          <w:szCs w:val="24"/>
        </w:rPr>
        <w:t>2.1 相似性搜索</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Jaccard系数和欧几里德距离。基于链接的方法根据图中的链接结构来度量相似性，如</w:t>
      </w:r>
      <w:r>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r>
        <w:rPr>
          <w:rFonts w:asciiTheme="minorEastAsia" w:hAnsiTheme="minorEastAsia" w:cs="瀹嬩綋" w:hint="eastAsia"/>
          <w:kern w:val="0"/>
          <w:sz w:val="24"/>
          <w:szCs w:val="24"/>
        </w:rPr>
        <w:t>SimRank</w:t>
      </w:r>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考虑到不同类型对象构成的元路径所包含语义，Sun等人首先提出PathSim方法来评估基于对称路径的相同类型对象相似性。之后，一些研究人员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通过整合更丰富的信息来扩展PathSim，如传递相似性、时间动态和支持属性等，进一步提出了基于路径的相似性连接方法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w:t>
      </w:r>
      <w:proofErr w:type="gramStart"/>
      <w:r w:rsidRPr="00AD317E">
        <w:rPr>
          <w:rFonts w:asciiTheme="minorEastAsia" w:hAnsiTheme="minorEastAsia" w:cs="瀹嬩綋" w:hint="eastAsia"/>
          <w:kern w:val="0"/>
          <w:sz w:val="24"/>
          <w:szCs w:val="24"/>
        </w:rPr>
        <w:t>个</w:t>
      </w:r>
      <w:proofErr w:type="gramEnd"/>
      <w:r w:rsidRPr="00AD317E">
        <w:rPr>
          <w:rFonts w:asciiTheme="minorEastAsia" w:hAnsiTheme="minorEastAsia" w:cs="瀹嬩綋" w:hint="eastAsia"/>
          <w:kern w:val="0"/>
          <w:sz w:val="24"/>
          <w:szCs w:val="24"/>
        </w:rPr>
        <w:t>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定义基于元路径的关系相似性度量方法RelSim，用于度量丰富模式的异质信息网络中关系实例间的相似性。此外，Wang等人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将文档建模为异质信息网络，并提出新型相似性度量方法KnowSim来计算两个文档的相关性。在信息检索领域，Lao和</w:t>
      </w:r>
      <w:r>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提出HeteSim方法度量任意元路径下对象对的相关性。作为HeteSim的改进版本，</w:t>
      </w:r>
      <w:r>
        <w:rPr>
          <w:rFonts w:asciiTheme="minorEastAsia" w:hAnsiTheme="minorEastAsia" w:cs="瀹嬩綋" w:hint="eastAsia"/>
          <w:kern w:val="0"/>
          <w:sz w:val="24"/>
          <w:szCs w:val="24"/>
        </w:rPr>
        <w:t>LSH-HeteSim</w:t>
      </w:r>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用于在异质生物网络中挖掘药物靶标相互作用，其中药物和靶标与复杂的语义路径相关联。为克服HeteSim计算和内存性能的高需求缺点，Meng等人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提出AvgSim度量方法，分别通过沿给定元路径和</w:t>
      </w:r>
      <w:proofErr w:type="gramStart"/>
      <w:r w:rsidRPr="00AD317E">
        <w:rPr>
          <w:rFonts w:asciiTheme="minorEastAsia" w:hAnsiTheme="minorEastAsia" w:cs="瀹嬩綋" w:hint="eastAsia"/>
          <w:kern w:val="0"/>
          <w:sz w:val="24"/>
          <w:szCs w:val="24"/>
        </w:rPr>
        <w:t>反向元</w:t>
      </w:r>
      <w:proofErr w:type="gramEnd"/>
      <w:r w:rsidRPr="00AD317E">
        <w:rPr>
          <w:rFonts w:asciiTheme="minorEastAsia" w:hAnsiTheme="minorEastAsia" w:cs="瀹嬩綋" w:hint="eastAsia"/>
          <w:kern w:val="0"/>
          <w:sz w:val="24"/>
          <w:szCs w:val="24"/>
        </w:rPr>
        <w:t>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proofErr w:type="gramStart"/>
      <w:r w:rsidRPr="00AD317E">
        <w:rPr>
          <w:rFonts w:asciiTheme="minorEastAsia" w:hAnsiTheme="minorEastAsia" w:cs="瀹嬩綋" w:hint="eastAsia"/>
          <w:kern w:val="0"/>
          <w:sz w:val="24"/>
          <w:szCs w:val="24"/>
        </w:rPr>
        <w:t>将元图作为</w:t>
      </w:r>
      <w:proofErr w:type="gramEnd"/>
      <w:r w:rsidRPr="00AD317E">
        <w:rPr>
          <w:rFonts w:asciiTheme="minorEastAsia" w:hAnsiTheme="minorEastAsia" w:cs="瀹嬩綋" w:hint="eastAsia"/>
          <w:kern w:val="0"/>
          <w:sz w:val="24"/>
          <w:szCs w:val="24"/>
        </w:rPr>
        <w:t>一种新颖的手段，用于表征给定接近类别的共同结构。此外，他们还提出了一系列</w:t>
      </w:r>
      <w:proofErr w:type="gramStart"/>
      <w:r w:rsidRPr="00AD317E">
        <w:rPr>
          <w:rFonts w:asciiTheme="minorEastAsia" w:hAnsiTheme="minorEastAsia" w:cs="瀹嬩綋" w:hint="eastAsia"/>
          <w:kern w:val="0"/>
          <w:sz w:val="24"/>
          <w:szCs w:val="24"/>
        </w:rPr>
        <w:t>基于元图的</w:t>
      </w:r>
      <w:proofErr w:type="gramEnd"/>
      <w:r w:rsidRPr="00AD317E">
        <w:rPr>
          <w:rFonts w:asciiTheme="minorEastAsia" w:hAnsiTheme="minorEastAsia" w:cs="瀹嬩綋" w:hint="eastAsia"/>
          <w:kern w:val="0"/>
          <w:sz w:val="24"/>
          <w:szCs w:val="24"/>
        </w:rPr>
        <w:t>接近度，并采用监督技术自动学习正确的接近形式以适应给定类别。</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453431" w:rsidRDefault="001B2448" w:rsidP="001B2448">
      <w:pPr>
        <w:autoSpaceDE w:val="0"/>
        <w:autoSpaceDN w:val="0"/>
        <w:adjustRightInd w:val="0"/>
        <w:spacing w:line="288" w:lineRule="auto"/>
        <w:rPr>
          <w:rFonts w:asciiTheme="minorEastAsia" w:hAnsiTheme="minorEastAsia" w:cs="瀹嬩綋"/>
          <w:b/>
          <w:kern w:val="0"/>
          <w:sz w:val="24"/>
          <w:szCs w:val="24"/>
        </w:rPr>
      </w:pPr>
      <w:r w:rsidRPr="00453431">
        <w:rPr>
          <w:rFonts w:asciiTheme="minorEastAsia" w:hAnsiTheme="minorEastAsia" w:cs="瀹嬩綋" w:hint="eastAsia"/>
          <w:b/>
          <w:kern w:val="0"/>
          <w:sz w:val="24"/>
          <w:szCs w:val="24"/>
        </w:rPr>
        <w:t>2.2 聚类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w:t>
      </w:r>
      <w:proofErr w:type="gramStart"/>
      <w:r w:rsidRPr="00AD317E">
        <w:rPr>
          <w:rFonts w:asciiTheme="minorEastAsia" w:hAnsiTheme="minorEastAsia" w:cs="瀹嬩綋" w:hint="eastAsia"/>
          <w:kern w:val="0"/>
          <w:sz w:val="24"/>
          <w:szCs w:val="24"/>
        </w:rPr>
        <w:t>与其他簇中</w:t>
      </w:r>
      <w:proofErr w:type="gramEnd"/>
      <w:r w:rsidRPr="00AD317E">
        <w:rPr>
          <w:rFonts w:asciiTheme="minorEastAsia" w:hAnsiTheme="minorEastAsia" w:cs="瀹嬩綋" w:hint="eastAsia"/>
          <w:kern w:val="0"/>
          <w:sz w:val="24"/>
          <w:szCs w:val="24"/>
        </w:rPr>
        <w:t>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w:t>
      </w:r>
      <w:proofErr w:type="gramStart"/>
      <w:r w:rsidRPr="00AD317E">
        <w:rPr>
          <w:rFonts w:asciiTheme="minorEastAsia" w:hAnsiTheme="minorEastAsia" w:cs="瀹嬩綋" w:hint="eastAsia"/>
          <w:kern w:val="0"/>
          <w:sz w:val="24"/>
          <w:szCs w:val="24"/>
        </w:rPr>
        <w:t>簇可能</w:t>
      </w:r>
      <w:proofErr w:type="gramEnd"/>
      <w:r w:rsidRPr="00AD317E">
        <w:rPr>
          <w:rFonts w:asciiTheme="minorEastAsia" w:hAnsiTheme="minorEastAsia" w:cs="瀹嬩綋" w:hint="eastAsia"/>
          <w:kern w:val="0"/>
          <w:sz w:val="24"/>
          <w:szCs w:val="24"/>
        </w:rPr>
        <w:t>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w:t>
      </w:r>
      <w:proofErr w:type="gramStart"/>
      <w:r w:rsidRPr="00AD317E">
        <w:rPr>
          <w:rFonts w:asciiTheme="minorEastAsia" w:hAnsiTheme="minorEastAsia" w:cs="瀹嬩綋" w:hint="eastAsia"/>
          <w:kern w:val="0"/>
          <w:sz w:val="24"/>
          <w:szCs w:val="24"/>
        </w:rPr>
        <w:t>其他学习</w:t>
      </w:r>
      <w:proofErr w:type="gramEnd"/>
      <w:r w:rsidRPr="00AD317E">
        <w:rPr>
          <w:rFonts w:asciiTheme="minorEastAsia" w:hAnsiTheme="minorEastAsia" w:cs="瀹嬩綋" w:hint="eastAsia"/>
          <w:kern w:val="0"/>
          <w:sz w:val="24"/>
          <w:szCs w:val="24"/>
        </w:rPr>
        <w:t>任务更加方便。在本节中，我们将根据集成信息或任务的类型来回顾这些工作。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首先介绍相关路径的概念以及同类型对象间的相似性，并使用标记信息加权关系路径，然后提出SemiRPClus方法用于异质信息网络中的半监督学习。</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聚类通常是一项独立的数据挖掘任务。但是，它可以与其他挖掘任务相结合，通过相互增强来提高性能。最近，基于排序的异质信息网络聚类方法已经出现，从而表明聚类和排序可以相互促进。RankClus方法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基于聚类和排名相互增强的想法，为双星网络中特定类型对象生成簇。NetClus方法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通过应用具有自循环的星型模式网络来组合异质和同质信息，并引入ComClus方法以提高聚类和排名的性能。此外，通用方法HeProjI通过将网络投影到子网序列，可以在任意模式的异质网络中进行基于排序的聚类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提出一种聚类和排序算法，自动构建多层主题层次结构。更进一步，Qiu等人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提出OcdRank算法，将重叠社团检测和社团成员排名结合在定向的异质社交网络中。</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提出一种异常检测算法，根据不同的查询和语义找到子网异常值。同样基于查询，Kuck等人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w:t>
      </w:r>
      <w:proofErr w:type="gramStart"/>
      <w:r w:rsidRPr="00AD317E">
        <w:rPr>
          <w:rFonts w:asciiTheme="minorEastAsia" w:hAnsiTheme="minorEastAsia" w:cs="瀹嬩綋" w:hint="eastAsia"/>
          <w:kern w:val="0"/>
          <w:sz w:val="24"/>
          <w:szCs w:val="24"/>
        </w:rPr>
        <w:t>谱聚类</w:t>
      </w:r>
      <w:proofErr w:type="gramEnd"/>
      <w:r w:rsidRPr="00AD317E">
        <w:rPr>
          <w:rFonts w:asciiTheme="minorEastAsia" w:hAnsiTheme="minorEastAsia" w:cs="瀹嬩綋" w:hint="eastAsia"/>
          <w:kern w:val="0"/>
          <w:sz w:val="24"/>
          <w:szCs w:val="24"/>
        </w:rPr>
        <w:t>，Alqadah等人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7279F9" w:rsidRDefault="001B2448" w:rsidP="001B2448">
      <w:pPr>
        <w:autoSpaceDE w:val="0"/>
        <w:autoSpaceDN w:val="0"/>
        <w:adjustRightInd w:val="0"/>
        <w:spacing w:line="288" w:lineRule="auto"/>
        <w:rPr>
          <w:rFonts w:asciiTheme="minorEastAsia" w:hAnsiTheme="minorEastAsia" w:cs="瀹嬩綋"/>
          <w:b/>
          <w:kern w:val="0"/>
          <w:sz w:val="24"/>
          <w:szCs w:val="24"/>
        </w:rPr>
      </w:pPr>
      <w:r w:rsidRPr="007279F9">
        <w:rPr>
          <w:rFonts w:asciiTheme="minorEastAsia" w:hAnsiTheme="minorEastAsia" w:cs="瀹嬩綋" w:hint="eastAsia"/>
          <w:b/>
          <w:kern w:val="0"/>
          <w:sz w:val="24"/>
          <w:szCs w:val="24"/>
        </w:rPr>
        <w:t>2.3 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许多工作将传统分类方法扩展到异质信息网络。其中，一些工作扩展了转换分类任务，即预测给定未标记数据的标签。例如，GNetMine方法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结合典型基于图形的转换分类方法和为同质网络而设计的转换回归模型，提出一个图形正则化的基于元路径的转换回归模型。Luo等人提出HetPathMine方法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提出通过计算空间中节点的潜在表示来标记不同类型的节点，其中，两个连接的节点具有相近的潜在表示。最近，Bangcharoensap等人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，这种分类任务也扩展到了异质信息网络中。Angelova等人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r>
        <w:rPr>
          <w:rFonts w:asciiTheme="minorEastAsia" w:hAnsiTheme="minorEastAsia" w:cs="瀹嬩綋" w:hint="eastAsia"/>
          <w:kern w:val="0"/>
          <w:sz w:val="24"/>
          <w:szCs w:val="24"/>
        </w:rPr>
        <w:t>GNetMine</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r>
        <w:rPr>
          <w:rFonts w:asciiTheme="minorEastAsia" w:hAnsiTheme="minorEastAsia" w:cs="瀹嬩綋" w:hint="eastAsia"/>
          <w:kern w:val="0"/>
          <w:sz w:val="24"/>
          <w:szCs w:val="24"/>
        </w:rPr>
        <w:t>HetPathMine</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w:t>
      </w:r>
      <w:proofErr w:type="gramStart"/>
      <w:r w:rsidRPr="00AD317E">
        <w:rPr>
          <w:rFonts w:asciiTheme="minorEastAsia" w:hAnsiTheme="minorEastAsia" w:cs="瀹嬩綋" w:hint="eastAsia"/>
          <w:kern w:val="0"/>
          <w:sz w:val="24"/>
          <w:szCs w:val="24"/>
        </w:rPr>
        <w:t>核方法</w:t>
      </w:r>
      <w:proofErr w:type="gramEnd"/>
      <w:r w:rsidRPr="00AD317E">
        <w:rPr>
          <w:rFonts w:asciiTheme="minorEastAsia" w:hAnsiTheme="minorEastAsia" w:cs="瀹嬩綋" w:hint="eastAsia"/>
          <w:kern w:val="0"/>
          <w:sz w:val="24"/>
          <w:szCs w:val="24"/>
        </w:rPr>
        <w:t>用于文本分类。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提出一个基于排名的分类框架RankClass，从而执行更准确的分析。作为RankClass的延伸，Chen等人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提出统一分类框架F-RankClass，应用于单峰或多</w:t>
      </w:r>
      <w:proofErr w:type="gramStart"/>
      <w:r w:rsidRPr="00AD317E">
        <w:rPr>
          <w:rFonts w:asciiTheme="minorEastAsia" w:hAnsiTheme="minorEastAsia" w:cs="瀹嬩綋" w:hint="eastAsia"/>
          <w:kern w:val="0"/>
          <w:sz w:val="24"/>
          <w:szCs w:val="24"/>
        </w:rPr>
        <w:t>峰数据</w:t>
      </w:r>
      <w:proofErr w:type="gramEnd"/>
      <w:r w:rsidRPr="00AD317E">
        <w:rPr>
          <w:rFonts w:asciiTheme="minorEastAsia" w:hAnsiTheme="minorEastAsia" w:cs="瀹嬩綋" w:hint="eastAsia"/>
          <w:kern w:val="0"/>
          <w:sz w:val="24"/>
          <w:szCs w:val="24"/>
        </w:rPr>
        <w:t>的二元或多类分类。一些方法还将分类与信息传播相结合。例如，Jendoubi等人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2.4 排名</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w:t>
      </w:r>
      <w:proofErr w:type="gramStart"/>
      <w:r w:rsidRPr="00AD317E">
        <w:rPr>
          <w:rFonts w:asciiTheme="minorEastAsia" w:hAnsiTheme="minorEastAsia" w:cs="瀹嬩綋" w:hint="eastAsia"/>
          <w:kern w:val="0"/>
          <w:sz w:val="24"/>
          <w:szCs w:val="24"/>
        </w:rPr>
        <w:t>图结合</w:t>
      </w:r>
      <w:proofErr w:type="gramEnd"/>
      <w:r w:rsidRPr="00AD317E">
        <w:rPr>
          <w:rFonts w:asciiTheme="minorEastAsia" w:hAnsiTheme="minorEastAsia" w:cs="瀹嬩綋" w:hint="eastAsia"/>
          <w:kern w:val="0"/>
          <w:sz w:val="24"/>
          <w:szCs w:val="24"/>
        </w:rPr>
        <w:t>了内容信息和相关约束。Soulier等人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提出双重实体排名算法，通过组合基于内容和基于网络的特征，在主题查询的书目网络中联合排名文档和作者。在多关系网络上也有一些排名工作。例如，MultiRank方法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w:t>
      </w:r>
      <w:proofErr w:type="gramStart"/>
      <w:r w:rsidRPr="00AD317E">
        <w:rPr>
          <w:rFonts w:asciiTheme="minorEastAsia" w:hAnsiTheme="minorEastAsia" w:cs="瀹嬩綋" w:hint="eastAsia"/>
          <w:kern w:val="0"/>
          <w:sz w:val="24"/>
          <w:szCs w:val="24"/>
        </w:rPr>
        <w:t>对推文进行</w:t>
      </w:r>
      <w:proofErr w:type="gramEnd"/>
      <w:r w:rsidRPr="00AD317E">
        <w:rPr>
          <w:rFonts w:asciiTheme="minorEastAsia" w:hAnsiTheme="minorEastAsia" w:cs="瀹嬩綋" w:hint="eastAsia"/>
          <w:kern w:val="0"/>
          <w:sz w:val="24"/>
          <w:szCs w:val="24"/>
        </w:rPr>
        <w:t>排名。虽然这项工作在异质网络中使用了各类型的对象，但它仍然只针对一种类型的对象排名。</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w:t>
      </w:r>
      <w:proofErr w:type="gramStart"/>
      <w:r w:rsidRPr="00AD317E">
        <w:rPr>
          <w:rFonts w:asciiTheme="minorEastAsia" w:hAnsiTheme="minorEastAsia" w:cs="瀹嬩綋" w:hint="eastAsia"/>
          <w:kern w:val="0"/>
          <w:sz w:val="24"/>
          <w:szCs w:val="24"/>
        </w:rPr>
        <w:t>伪相关</w:t>
      </w:r>
      <w:proofErr w:type="gramEnd"/>
      <w:r w:rsidRPr="00AD317E">
        <w:rPr>
          <w:rFonts w:asciiTheme="minorEastAsia" w:hAnsiTheme="minorEastAsia" w:cs="瀹嬩綋" w:hint="eastAsia"/>
          <w:kern w:val="0"/>
          <w:sz w:val="24"/>
          <w:szCs w:val="24"/>
        </w:rPr>
        <w:t>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提出HRank方法同时评估多类型对象和元路径的重要性。</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提出SocialRank方法，使用社交提示进行图像搜索和社交网络排名。为识别Q＆A系统中的高质量对象（问题，答案和用户），Zhang等人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2.5 链路预测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提出PathPredict方法，通过结合基于元路径的特征提取和基于逻辑回归的模型来解决共同作者关系的预测。Zhang等人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w:t>
      </w:r>
      <w:proofErr w:type="gramStart"/>
      <w:r w:rsidRPr="00AD317E">
        <w:rPr>
          <w:rFonts w:asciiTheme="minorEastAsia" w:hAnsiTheme="minorEastAsia" w:cs="瀹嬩綋" w:hint="eastAsia"/>
          <w:kern w:val="0"/>
          <w:sz w:val="24"/>
          <w:szCs w:val="24"/>
        </w:rPr>
        <w:t>构建半</w:t>
      </w:r>
      <w:proofErr w:type="gramEnd"/>
      <w:r w:rsidRPr="00AD317E">
        <w:rPr>
          <w:rFonts w:asciiTheme="minorEastAsia" w:hAnsiTheme="minorEastAsia" w:cs="瀹嬩綋" w:hint="eastAsia"/>
          <w:kern w:val="0"/>
          <w:sz w:val="24"/>
          <w:szCs w:val="24"/>
        </w:rPr>
        <w:t>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2.6 推荐</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HeteRecom，利用元路径的语义信息来评估电影间的相似性。此外，考虑属性值，如链接上的评分，他们进一步将推荐系统建模为加权异质信息网络，并提出基于语义路径的个性化推荐方法</w:t>
      </w:r>
      <w:r>
        <w:rPr>
          <w:rFonts w:asciiTheme="minorEastAsia" w:hAnsiTheme="minorEastAsia" w:cs="瀹嬩綋" w:hint="eastAsia"/>
          <w:kern w:val="0"/>
          <w:sz w:val="24"/>
          <w:szCs w:val="24"/>
        </w:rPr>
        <w:t>SemRec</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许多方法利用异质信息网络来融合各种信息。结合不同的上下文，Jamali等人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使用基于SVMRank的方法将多个特征建模</w:t>
      </w:r>
      <w:proofErr w:type="gramStart"/>
      <w:r w:rsidRPr="00AD317E">
        <w:rPr>
          <w:rFonts w:asciiTheme="minorEastAsia" w:hAnsiTheme="minorEastAsia" w:cs="瀹嬩綋" w:hint="eastAsia"/>
          <w:kern w:val="0"/>
          <w:sz w:val="24"/>
          <w:szCs w:val="24"/>
        </w:rPr>
        <w:t>至统一</w:t>
      </w:r>
      <w:proofErr w:type="gramEnd"/>
      <w:r w:rsidRPr="00AD317E">
        <w:rPr>
          <w:rFonts w:asciiTheme="minorEastAsia" w:hAnsiTheme="minorEastAsia" w:cs="瀹嬩綋" w:hint="eastAsia"/>
          <w:kern w:val="0"/>
          <w:sz w:val="24"/>
          <w:szCs w:val="24"/>
        </w:rPr>
        <w:t>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2.7 信息融合</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中的同质网络对齐方法启发，Koutra等人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利用快速网络对齐算法将两个二分图对齐。Zafarani等人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w:t>
      </w:r>
      <w:proofErr w:type="gramStart"/>
      <w:r w:rsidRPr="00AD317E">
        <w:rPr>
          <w:rFonts w:asciiTheme="minorEastAsia" w:hAnsiTheme="minorEastAsia" w:cs="瀹嬩綋" w:hint="eastAsia"/>
          <w:kern w:val="0"/>
          <w:sz w:val="24"/>
          <w:szCs w:val="24"/>
        </w:rPr>
        <w:t>接预测</w:t>
      </w:r>
      <w:proofErr w:type="gramEnd"/>
      <w:r w:rsidRPr="00AD317E">
        <w:rPr>
          <w:rFonts w:asciiTheme="minorEastAsia" w:hAnsiTheme="minorEastAsia" w:cs="瀹嬩綋" w:hint="eastAsia"/>
          <w:kern w:val="0"/>
          <w:sz w:val="24"/>
          <w:szCs w:val="24"/>
        </w:rPr>
        <w:t>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w:t>
      </w:r>
      <w:proofErr w:type="gramStart"/>
      <w:r w:rsidRPr="00AD317E">
        <w:rPr>
          <w:rFonts w:asciiTheme="minorEastAsia" w:hAnsiTheme="minorEastAsia" w:cs="瀹嬩綋" w:hint="eastAsia"/>
          <w:kern w:val="0"/>
          <w:sz w:val="24"/>
          <w:szCs w:val="24"/>
        </w:rPr>
        <w:t>锚</w:t>
      </w:r>
      <w:proofErr w:type="gramEnd"/>
      <w:r w:rsidRPr="00AD317E">
        <w:rPr>
          <w:rFonts w:asciiTheme="minorEastAsia" w:hAnsiTheme="minorEastAsia" w:cs="瀹嬩綋" w:hint="eastAsia"/>
          <w:kern w:val="0"/>
          <w:sz w:val="24"/>
          <w:szCs w:val="24"/>
        </w:rPr>
        <w:t>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w:t>
      </w:r>
      <w:proofErr w:type="gramStart"/>
      <w:r w:rsidRPr="00AD317E">
        <w:rPr>
          <w:rFonts w:asciiTheme="minorEastAsia" w:hAnsiTheme="minorEastAsia" w:cs="瀹嬩綋" w:hint="eastAsia"/>
          <w:kern w:val="0"/>
          <w:sz w:val="24"/>
          <w:szCs w:val="24"/>
        </w:rPr>
        <w:t>其他源网络</w:t>
      </w:r>
      <w:proofErr w:type="gramEnd"/>
      <w:r w:rsidRPr="00AD317E">
        <w:rPr>
          <w:rFonts w:asciiTheme="minorEastAsia" w:hAnsiTheme="minorEastAsia" w:cs="瀹嬩綋" w:hint="eastAsia"/>
          <w:kern w:val="0"/>
          <w:sz w:val="24"/>
          <w:szCs w:val="24"/>
        </w:rPr>
        <w:t>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提出一种新模型，用于将共享实体的聚类结果与其他对齐网络中的信息重新组合。Jin等人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A4149C" w:rsidRDefault="001B2448" w:rsidP="001B2448">
      <w:pPr>
        <w:autoSpaceDE w:val="0"/>
        <w:autoSpaceDN w:val="0"/>
        <w:adjustRightInd w:val="0"/>
        <w:spacing w:line="288" w:lineRule="auto"/>
        <w:rPr>
          <w:rFonts w:asciiTheme="minorEastAsia" w:hAnsiTheme="minorEastAsia" w:cs="瀹嬩綋"/>
          <w:b/>
          <w:kern w:val="0"/>
          <w:sz w:val="24"/>
          <w:szCs w:val="24"/>
        </w:rPr>
      </w:pPr>
      <w:r w:rsidRPr="00A4149C">
        <w:rPr>
          <w:rFonts w:asciiTheme="minorEastAsia" w:hAnsiTheme="minorEastAsia" w:cs="瀹嬩綋" w:hint="eastAsia"/>
          <w:b/>
          <w:kern w:val="0"/>
          <w:sz w:val="24"/>
          <w:szCs w:val="24"/>
        </w:rPr>
        <w:t>2.8 其他应用</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表示学习方法，其中标记信息和不同级别的单词共现信息被建模为大规模异质文本网络。为提高线下销售的有效性，Hu等人</w:t>
      </w:r>
      <w:r w:rsidRPr="00A4149C">
        <w:rPr>
          <w:rFonts w:asciiTheme="minorEastAsia" w:hAnsiTheme="minorEastAsia" w:cs="瀹嬩綋" w:hint="eastAsia"/>
          <w:kern w:val="0"/>
          <w:sz w:val="24"/>
          <w:szCs w:val="24"/>
          <w:vertAlign w:val="superscript"/>
        </w:rPr>
        <w:t>[25]</w:t>
      </w:r>
      <w:r w:rsidRPr="00AD317E">
        <w:rPr>
          <w:rFonts w:asciiTheme="minorEastAsia" w:hAnsiTheme="minorEastAsia" w:cs="瀹嬩綋" w:hint="eastAsia"/>
          <w:kern w:val="0"/>
          <w:sz w:val="24"/>
          <w:szCs w:val="24"/>
        </w:rPr>
        <w:t>基于语义的元路径构建公司-公司图，然后在图上采用标签传播来预测有前途的公司。</w:t>
      </w:r>
    </w:p>
    <w:p w:rsidR="005D04FE" w:rsidRDefault="005D04FE"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A5377F" w:rsidRPr="00BE0551" w:rsidRDefault="00A5377F" w:rsidP="00BE0551">
      <w:pPr>
        <w:widowControl/>
        <w:jc w:val="left"/>
        <w:rPr>
          <w:rFonts w:ascii="宋体" w:eastAsia="宋体" w:hAnsi="宋体"/>
          <w:bCs/>
          <w:sz w:val="24"/>
          <w:szCs w:val="24"/>
        </w:rPr>
      </w:pPr>
    </w:p>
    <w:sectPr w:rsidR="00A5377F" w:rsidRPr="00BE0551" w:rsidSect="0075738C">
      <w:headerReference w:type="default" r:id="rId45"/>
      <w:footerReference w:type="default" r:id="rId46"/>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656F" w:rsidRDefault="00A7656F" w:rsidP="0054351C">
      <w:r>
        <w:separator/>
      </w:r>
    </w:p>
  </w:endnote>
  <w:endnote w:type="continuationSeparator" w:id="0">
    <w:p w:rsidR="00A7656F" w:rsidRDefault="00A7656F"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AE0B4F" w:rsidRDefault="00AE0B4F">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BD44BC" w:rsidRPr="00BD44BC">
          <w:rPr>
            <w:rFonts w:ascii="Times New Roman" w:hAnsi="Times New Roman" w:cs="Times New Roman"/>
            <w:noProof/>
            <w:lang w:val="zh-CN"/>
          </w:rPr>
          <w:t>II</w:t>
        </w:r>
        <w:r w:rsidRPr="0014414F">
          <w:rPr>
            <w:rFonts w:ascii="Times New Roman" w:hAnsi="Times New Roman" w:cs="Times New Roman"/>
          </w:rPr>
          <w:fldChar w:fldCharType="end"/>
        </w:r>
      </w:p>
    </w:sdtContent>
  </w:sdt>
  <w:p w:rsidR="00AE0B4F" w:rsidRDefault="00AE0B4F">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Default="00AE0B4F">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800843" w:rsidRDefault="00AE0B4F" w:rsidP="00800843">
    <w:pPr>
      <w:autoSpaceDE w:val="0"/>
      <w:autoSpaceDN w:val="0"/>
      <w:adjustRightInd w:val="0"/>
      <w:spacing w:line="288" w:lineRule="auto"/>
      <w:rPr>
        <w:rFonts w:ascii="Times New Roman" w:eastAsia="宋体" w:hAnsi="Times New Roman" w:cs="Times New Roman"/>
        <w:kern w:val="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800843" w:rsidRDefault="00AE0B4F" w:rsidP="00800843">
    <w:pPr>
      <w:autoSpaceDE w:val="0"/>
      <w:autoSpaceDN w:val="0"/>
      <w:adjustRightInd w:val="0"/>
      <w:spacing w:line="288" w:lineRule="auto"/>
      <w:rPr>
        <w:rFonts w:ascii="Times New Roman" w:eastAsia="宋体" w:hAnsi="Times New Roman" w:cs="Times New Roman"/>
        <w:kern w:val="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800843" w:rsidRDefault="00AE0B4F" w:rsidP="00800843">
    <w:pPr>
      <w:autoSpaceDE w:val="0"/>
      <w:autoSpaceDN w:val="0"/>
      <w:adjustRightInd w:val="0"/>
      <w:spacing w:line="288" w:lineRule="auto"/>
      <w:rPr>
        <w:rFonts w:ascii="Times New Roman" w:eastAsia="宋体" w:hAnsi="Times New Roman" w:cs="Times New Roman"/>
        <w:kern w:val="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Default="00AE0B4F">
    <w:pPr>
      <w:pStyle w:val="a5"/>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Default="00AE0B4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656F" w:rsidRDefault="00A7656F" w:rsidP="0054351C">
      <w:r>
        <w:separator/>
      </w:r>
    </w:p>
  </w:footnote>
  <w:footnote w:type="continuationSeparator" w:id="0">
    <w:p w:rsidR="00A7656F" w:rsidRDefault="00A7656F"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Default="00AE0B4F"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E36344" w:rsidRDefault="00AE0B4F">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AE0B4F" w:rsidRDefault="00AE0B4F"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E36344" w:rsidRDefault="00AE0B4F"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0B4F" w:rsidRPr="00E36344" w:rsidRDefault="00AE0B4F"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5106"/>
    <w:rsid w:val="00006F50"/>
    <w:rsid w:val="000144C4"/>
    <w:rsid w:val="00015F94"/>
    <w:rsid w:val="00016299"/>
    <w:rsid w:val="00016588"/>
    <w:rsid w:val="00021B76"/>
    <w:rsid w:val="00023831"/>
    <w:rsid w:val="00027539"/>
    <w:rsid w:val="000330C4"/>
    <w:rsid w:val="000347D9"/>
    <w:rsid w:val="000428DA"/>
    <w:rsid w:val="00042E5A"/>
    <w:rsid w:val="00043886"/>
    <w:rsid w:val="000438F2"/>
    <w:rsid w:val="0004414D"/>
    <w:rsid w:val="00047D35"/>
    <w:rsid w:val="00050338"/>
    <w:rsid w:val="00051008"/>
    <w:rsid w:val="000528FF"/>
    <w:rsid w:val="0005478C"/>
    <w:rsid w:val="000555D3"/>
    <w:rsid w:val="000621EF"/>
    <w:rsid w:val="00062A9F"/>
    <w:rsid w:val="00062C60"/>
    <w:rsid w:val="00064916"/>
    <w:rsid w:val="00065303"/>
    <w:rsid w:val="0006596F"/>
    <w:rsid w:val="00067805"/>
    <w:rsid w:val="00070B89"/>
    <w:rsid w:val="00072D6F"/>
    <w:rsid w:val="000744CE"/>
    <w:rsid w:val="00075952"/>
    <w:rsid w:val="00077AFB"/>
    <w:rsid w:val="00077B3A"/>
    <w:rsid w:val="00077BF4"/>
    <w:rsid w:val="000879FD"/>
    <w:rsid w:val="000902A6"/>
    <w:rsid w:val="000914A5"/>
    <w:rsid w:val="0009543F"/>
    <w:rsid w:val="00095D37"/>
    <w:rsid w:val="00096EFB"/>
    <w:rsid w:val="000970EB"/>
    <w:rsid w:val="000970FB"/>
    <w:rsid w:val="000A064F"/>
    <w:rsid w:val="000A39E0"/>
    <w:rsid w:val="000B0CB6"/>
    <w:rsid w:val="000B2B5C"/>
    <w:rsid w:val="000B4513"/>
    <w:rsid w:val="000B475F"/>
    <w:rsid w:val="000B5D57"/>
    <w:rsid w:val="000B6D9E"/>
    <w:rsid w:val="000C21B8"/>
    <w:rsid w:val="000C2734"/>
    <w:rsid w:val="000C312F"/>
    <w:rsid w:val="000C3F8C"/>
    <w:rsid w:val="000C4E10"/>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E7653"/>
    <w:rsid w:val="000F02D3"/>
    <w:rsid w:val="000F035A"/>
    <w:rsid w:val="000F045A"/>
    <w:rsid w:val="000F0F80"/>
    <w:rsid w:val="000F644F"/>
    <w:rsid w:val="000F7DB4"/>
    <w:rsid w:val="00101756"/>
    <w:rsid w:val="001032F4"/>
    <w:rsid w:val="00104B13"/>
    <w:rsid w:val="00104FD2"/>
    <w:rsid w:val="001052A4"/>
    <w:rsid w:val="001072D1"/>
    <w:rsid w:val="001108AC"/>
    <w:rsid w:val="001113E4"/>
    <w:rsid w:val="001126B0"/>
    <w:rsid w:val="0011349E"/>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4EA2"/>
    <w:rsid w:val="001361C4"/>
    <w:rsid w:val="001374A3"/>
    <w:rsid w:val="0014414F"/>
    <w:rsid w:val="00144C92"/>
    <w:rsid w:val="001478DA"/>
    <w:rsid w:val="00150C87"/>
    <w:rsid w:val="00150EE7"/>
    <w:rsid w:val="00154D17"/>
    <w:rsid w:val="00156141"/>
    <w:rsid w:val="00162201"/>
    <w:rsid w:val="00165C18"/>
    <w:rsid w:val="00166960"/>
    <w:rsid w:val="0016696E"/>
    <w:rsid w:val="00167C87"/>
    <w:rsid w:val="00167CE3"/>
    <w:rsid w:val="001738E5"/>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2B03"/>
    <w:rsid w:val="0019405E"/>
    <w:rsid w:val="00194523"/>
    <w:rsid w:val="00196650"/>
    <w:rsid w:val="0019690A"/>
    <w:rsid w:val="001A0104"/>
    <w:rsid w:val="001A2824"/>
    <w:rsid w:val="001A37E4"/>
    <w:rsid w:val="001A413F"/>
    <w:rsid w:val="001B2448"/>
    <w:rsid w:val="001B2A1A"/>
    <w:rsid w:val="001B32F9"/>
    <w:rsid w:val="001B3886"/>
    <w:rsid w:val="001B399A"/>
    <w:rsid w:val="001B39B9"/>
    <w:rsid w:val="001B3B6E"/>
    <w:rsid w:val="001B709D"/>
    <w:rsid w:val="001C031B"/>
    <w:rsid w:val="001C13F5"/>
    <w:rsid w:val="001C4B77"/>
    <w:rsid w:val="001C6451"/>
    <w:rsid w:val="001C70DE"/>
    <w:rsid w:val="001D1078"/>
    <w:rsid w:val="001D2039"/>
    <w:rsid w:val="001D3723"/>
    <w:rsid w:val="001D6AF7"/>
    <w:rsid w:val="001D6C71"/>
    <w:rsid w:val="001E2669"/>
    <w:rsid w:val="001E49FE"/>
    <w:rsid w:val="001E61D7"/>
    <w:rsid w:val="001F0A4F"/>
    <w:rsid w:val="001F0B01"/>
    <w:rsid w:val="001F1FFA"/>
    <w:rsid w:val="001F203E"/>
    <w:rsid w:val="001F3F13"/>
    <w:rsid w:val="001F4DC1"/>
    <w:rsid w:val="001F64CF"/>
    <w:rsid w:val="001F77E7"/>
    <w:rsid w:val="00200571"/>
    <w:rsid w:val="002017E5"/>
    <w:rsid w:val="00201AC6"/>
    <w:rsid w:val="00204726"/>
    <w:rsid w:val="00204960"/>
    <w:rsid w:val="00205BA0"/>
    <w:rsid w:val="00210AB1"/>
    <w:rsid w:val="002110B2"/>
    <w:rsid w:val="00212869"/>
    <w:rsid w:val="0021307A"/>
    <w:rsid w:val="00213F9F"/>
    <w:rsid w:val="00220817"/>
    <w:rsid w:val="0022245D"/>
    <w:rsid w:val="00227EB2"/>
    <w:rsid w:val="00232787"/>
    <w:rsid w:val="00232A9D"/>
    <w:rsid w:val="00233857"/>
    <w:rsid w:val="00236162"/>
    <w:rsid w:val="002362A0"/>
    <w:rsid w:val="00236BC1"/>
    <w:rsid w:val="00240201"/>
    <w:rsid w:val="00240385"/>
    <w:rsid w:val="002412E9"/>
    <w:rsid w:val="00241363"/>
    <w:rsid w:val="00241883"/>
    <w:rsid w:val="00244840"/>
    <w:rsid w:val="00251AE4"/>
    <w:rsid w:val="002520FF"/>
    <w:rsid w:val="002537FC"/>
    <w:rsid w:val="002605AF"/>
    <w:rsid w:val="00265FB2"/>
    <w:rsid w:val="00266B32"/>
    <w:rsid w:val="00271F5D"/>
    <w:rsid w:val="00272460"/>
    <w:rsid w:val="0027458D"/>
    <w:rsid w:val="00274BC1"/>
    <w:rsid w:val="00280680"/>
    <w:rsid w:val="00284E57"/>
    <w:rsid w:val="00285626"/>
    <w:rsid w:val="002861B6"/>
    <w:rsid w:val="00293294"/>
    <w:rsid w:val="00295DEA"/>
    <w:rsid w:val="002A1761"/>
    <w:rsid w:val="002A32A3"/>
    <w:rsid w:val="002A3E22"/>
    <w:rsid w:val="002A41F1"/>
    <w:rsid w:val="002A5E62"/>
    <w:rsid w:val="002A7879"/>
    <w:rsid w:val="002A7E09"/>
    <w:rsid w:val="002B50C3"/>
    <w:rsid w:val="002B771E"/>
    <w:rsid w:val="002C0C4E"/>
    <w:rsid w:val="002C139C"/>
    <w:rsid w:val="002C54D6"/>
    <w:rsid w:val="002C5D14"/>
    <w:rsid w:val="002C70A4"/>
    <w:rsid w:val="002C765A"/>
    <w:rsid w:val="002C7667"/>
    <w:rsid w:val="002D0B8D"/>
    <w:rsid w:val="002D1790"/>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4A3B"/>
    <w:rsid w:val="002F5879"/>
    <w:rsid w:val="002F7286"/>
    <w:rsid w:val="002F7BBB"/>
    <w:rsid w:val="00304865"/>
    <w:rsid w:val="00305119"/>
    <w:rsid w:val="0030521A"/>
    <w:rsid w:val="003060EF"/>
    <w:rsid w:val="00306773"/>
    <w:rsid w:val="00306A5D"/>
    <w:rsid w:val="00306ADB"/>
    <w:rsid w:val="00310478"/>
    <w:rsid w:val="003122FD"/>
    <w:rsid w:val="00312C69"/>
    <w:rsid w:val="00312FAB"/>
    <w:rsid w:val="0031493F"/>
    <w:rsid w:val="0031633D"/>
    <w:rsid w:val="0031653D"/>
    <w:rsid w:val="003170CF"/>
    <w:rsid w:val="0031723C"/>
    <w:rsid w:val="00320B1A"/>
    <w:rsid w:val="00322798"/>
    <w:rsid w:val="00325164"/>
    <w:rsid w:val="00325783"/>
    <w:rsid w:val="00327C5E"/>
    <w:rsid w:val="003318E5"/>
    <w:rsid w:val="00333091"/>
    <w:rsid w:val="003377C0"/>
    <w:rsid w:val="00337ADB"/>
    <w:rsid w:val="00340148"/>
    <w:rsid w:val="00341533"/>
    <w:rsid w:val="00342F50"/>
    <w:rsid w:val="00343580"/>
    <w:rsid w:val="003438CD"/>
    <w:rsid w:val="00344BED"/>
    <w:rsid w:val="00345C9A"/>
    <w:rsid w:val="003468B2"/>
    <w:rsid w:val="003473E8"/>
    <w:rsid w:val="003478C0"/>
    <w:rsid w:val="003478E4"/>
    <w:rsid w:val="00351773"/>
    <w:rsid w:val="00355552"/>
    <w:rsid w:val="00357C02"/>
    <w:rsid w:val="00357F8F"/>
    <w:rsid w:val="00363500"/>
    <w:rsid w:val="00364E21"/>
    <w:rsid w:val="003658E9"/>
    <w:rsid w:val="00365F5C"/>
    <w:rsid w:val="0036687A"/>
    <w:rsid w:val="00371AB4"/>
    <w:rsid w:val="00372BF7"/>
    <w:rsid w:val="00375CCB"/>
    <w:rsid w:val="003762AA"/>
    <w:rsid w:val="003765F6"/>
    <w:rsid w:val="00376671"/>
    <w:rsid w:val="00376E2D"/>
    <w:rsid w:val="0037718B"/>
    <w:rsid w:val="00377298"/>
    <w:rsid w:val="00380901"/>
    <w:rsid w:val="00383221"/>
    <w:rsid w:val="0038455F"/>
    <w:rsid w:val="00386A53"/>
    <w:rsid w:val="00391439"/>
    <w:rsid w:val="00391507"/>
    <w:rsid w:val="0039227E"/>
    <w:rsid w:val="00392361"/>
    <w:rsid w:val="00397588"/>
    <w:rsid w:val="003A0A82"/>
    <w:rsid w:val="003A1EA0"/>
    <w:rsid w:val="003A1EC3"/>
    <w:rsid w:val="003A21B9"/>
    <w:rsid w:val="003A3054"/>
    <w:rsid w:val="003A480F"/>
    <w:rsid w:val="003A7BEC"/>
    <w:rsid w:val="003B18AF"/>
    <w:rsid w:val="003B1E11"/>
    <w:rsid w:val="003B35A1"/>
    <w:rsid w:val="003B3BCE"/>
    <w:rsid w:val="003B5F6C"/>
    <w:rsid w:val="003B5FA4"/>
    <w:rsid w:val="003C04FD"/>
    <w:rsid w:val="003C2230"/>
    <w:rsid w:val="003C3F06"/>
    <w:rsid w:val="003C4BDA"/>
    <w:rsid w:val="003C661B"/>
    <w:rsid w:val="003C6B72"/>
    <w:rsid w:val="003C7405"/>
    <w:rsid w:val="003D11F3"/>
    <w:rsid w:val="003D28E8"/>
    <w:rsid w:val="003D3BD7"/>
    <w:rsid w:val="003D3DC3"/>
    <w:rsid w:val="003D50C6"/>
    <w:rsid w:val="003D5F9E"/>
    <w:rsid w:val="003E1B4D"/>
    <w:rsid w:val="003E1D7B"/>
    <w:rsid w:val="003E218E"/>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1D2"/>
    <w:rsid w:val="00467966"/>
    <w:rsid w:val="00470388"/>
    <w:rsid w:val="00471613"/>
    <w:rsid w:val="00475E69"/>
    <w:rsid w:val="004760CC"/>
    <w:rsid w:val="00481DFC"/>
    <w:rsid w:val="00482383"/>
    <w:rsid w:val="00486708"/>
    <w:rsid w:val="00491B5A"/>
    <w:rsid w:val="00492B0A"/>
    <w:rsid w:val="0049350C"/>
    <w:rsid w:val="00495610"/>
    <w:rsid w:val="00496132"/>
    <w:rsid w:val="00497EC6"/>
    <w:rsid w:val="004A2C85"/>
    <w:rsid w:val="004A31B5"/>
    <w:rsid w:val="004A505E"/>
    <w:rsid w:val="004A5E34"/>
    <w:rsid w:val="004B21D7"/>
    <w:rsid w:val="004B2E82"/>
    <w:rsid w:val="004B4418"/>
    <w:rsid w:val="004C120D"/>
    <w:rsid w:val="004C1FE6"/>
    <w:rsid w:val="004C4648"/>
    <w:rsid w:val="004C5D5D"/>
    <w:rsid w:val="004C69C9"/>
    <w:rsid w:val="004D2945"/>
    <w:rsid w:val="004D29B4"/>
    <w:rsid w:val="004D3B60"/>
    <w:rsid w:val="004D4591"/>
    <w:rsid w:val="004D5193"/>
    <w:rsid w:val="004D65C1"/>
    <w:rsid w:val="004D7A29"/>
    <w:rsid w:val="004E0680"/>
    <w:rsid w:val="004E0818"/>
    <w:rsid w:val="004F2295"/>
    <w:rsid w:val="004F30E4"/>
    <w:rsid w:val="004F547B"/>
    <w:rsid w:val="004F5955"/>
    <w:rsid w:val="004F793B"/>
    <w:rsid w:val="004F79AC"/>
    <w:rsid w:val="005020C1"/>
    <w:rsid w:val="00507435"/>
    <w:rsid w:val="00510475"/>
    <w:rsid w:val="00511A45"/>
    <w:rsid w:val="005130E5"/>
    <w:rsid w:val="00513A0C"/>
    <w:rsid w:val="0052041D"/>
    <w:rsid w:val="00524D91"/>
    <w:rsid w:val="00524EB4"/>
    <w:rsid w:val="00526DDF"/>
    <w:rsid w:val="00526DF9"/>
    <w:rsid w:val="00527E54"/>
    <w:rsid w:val="0053089A"/>
    <w:rsid w:val="00531606"/>
    <w:rsid w:val="005335D0"/>
    <w:rsid w:val="00533CF6"/>
    <w:rsid w:val="00533FF3"/>
    <w:rsid w:val="005355E6"/>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1FF"/>
    <w:rsid w:val="005A0B93"/>
    <w:rsid w:val="005B1393"/>
    <w:rsid w:val="005B164C"/>
    <w:rsid w:val="005B3817"/>
    <w:rsid w:val="005B6297"/>
    <w:rsid w:val="005B6734"/>
    <w:rsid w:val="005B738D"/>
    <w:rsid w:val="005C0727"/>
    <w:rsid w:val="005C1A95"/>
    <w:rsid w:val="005C3CBA"/>
    <w:rsid w:val="005D04FE"/>
    <w:rsid w:val="005D089B"/>
    <w:rsid w:val="005D1BF7"/>
    <w:rsid w:val="005D2384"/>
    <w:rsid w:val="005D3E2A"/>
    <w:rsid w:val="005D74C0"/>
    <w:rsid w:val="005E1630"/>
    <w:rsid w:val="005E3080"/>
    <w:rsid w:val="005E3F0F"/>
    <w:rsid w:val="005E575B"/>
    <w:rsid w:val="005E73B5"/>
    <w:rsid w:val="005E7B54"/>
    <w:rsid w:val="005F0DBD"/>
    <w:rsid w:val="005F1E3B"/>
    <w:rsid w:val="005F3D8D"/>
    <w:rsid w:val="005F726C"/>
    <w:rsid w:val="00602786"/>
    <w:rsid w:val="00602C71"/>
    <w:rsid w:val="00606EC0"/>
    <w:rsid w:val="00612003"/>
    <w:rsid w:val="00612D3D"/>
    <w:rsid w:val="006154B5"/>
    <w:rsid w:val="00615BD5"/>
    <w:rsid w:val="00616851"/>
    <w:rsid w:val="0062066A"/>
    <w:rsid w:val="00623EAE"/>
    <w:rsid w:val="00625923"/>
    <w:rsid w:val="0063021A"/>
    <w:rsid w:val="0063041C"/>
    <w:rsid w:val="00631926"/>
    <w:rsid w:val="00632248"/>
    <w:rsid w:val="00633323"/>
    <w:rsid w:val="00633838"/>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2451"/>
    <w:rsid w:val="00672508"/>
    <w:rsid w:val="0067765C"/>
    <w:rsid w:val="006806DA"/>
    <w:rsid w:val="00681870"/>
    <w:rsid w:val="00681B71"/>
    <w:rsid w:val="006821E9"/>
    <w:rsid w:val="0068281E"/>
    <w:rsid w:val="00684131"/>
    <w:rsid w:val="00685E2F"/>
    <w:rsid w:val="006861F2"/>
    <w:rsid w:val="0068654F"/>
    <w:rsid w:val="006872E9"/>
    <w:rsid w:val="006926D8"/>
    <w:rsid w:val="00697DD8"/>
    <w:rsid w:val="006A1D91"/>
    <w:rsid w:val="006A2BD1"/>
    <w:rsid w:val="006A3B9C"/>
    <w:rsid w:val="006A4224"/>
    <w:rsid w:val="006A4E66"/>
    <w:rsid w:val="006A5842"/>
    <w:rsid w:val="006A5B14"/>
    <w:rsid w:val="006B3811"/>
    <w:rsid w:val="006C3BD7"/>
    <w:rsid w:val="006C3BE7"/>
    <w:rsid w:val="006C50DD"/>
    <w:rsid w:val="006C6967"/>
    <w:rsid w:val="006C69BE"/>
    <w:rsid w:val="006C7110"/>
    <w:rsid w:val="006C72B8"/>
    <w:rsid w:val="006D1054"/>
    <w:rsid w:val="006D511B"/>
    <w:rsid w:val="006D5D97"/>
    <w:rsid w:val="006D5F14"/>
    <w:rsid w:val="006D614F"/>
    <w:rsid w:val="006D66DC"/>
    <w:rsid w:val="006E193D"/>
    <w:rsid w:val="006E1A20"/>
    <w:rsid w:val="006E302E"/>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00DE"/>
    <w:rsid w:val="0071104E"/>
    <w:rsid w:val="007114E4"/>
    <w:rsid w:val="007119D8"/>
    <w:rsid w:val="0071435C"/>
    <w:rsid w:val="0071526C"/>
    <w:rsid w:val="0071662E"/>
    <w:rsid w:val="00717D48"/>
    <w:rsid w:val="00720C0A"/>
    <w:rsid w:val="007263EA"/>
    <w:rsid w:val="007266F8"/>
    <w:rsid w:val="00726F05"/>
    <w:rsid w:val="007279F9"/>
    <w:rsid w:val="00731766"/>
    <w:rsid w:val="00731A96"/>
    <w:rsid w:val="00732BD0"/>
    <w:rsid w:val="00741211"/>
    <w:rsid w:val="0074209B"/>
    <w:rsid w:val="00744AE7"/>
    <w:rsid w:val="007476F8"/>
    <w:rsid w:val="007501D2"/>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B75"/>
    <w:rsid w:val="007A4FA9"/>
    <w:rsid w:val="007A5712"/>
    <w:rsid w:val="007A6415"/>
    <w:rsid w:val="007A77CC"/>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5A4A"/>
    <w:rsid w:val="007F6A9E"/>
    <w:rsid w:val="007F7092"/>
    <w:rsid w:val="007F70EB"/>
    <w:rsid w:val="00800843"/>
    <w:rsid w:val="0080112D"/>
    <w:rsid w:val="00802691"/>
    <w:rsid w:val="00803FF8"/>
    <w:rsid w:val="00805568"/>
    <w:rsid w:val="00805F13"/>
    <w:rsid w:val="008069C9"/>
    <w:rsid w:val="00811141"/>
    <w:rsid w:val="00816ACC"/>
    <w:rsid w:val="008235DB"/>
    <w:rsid w:val="008248B8"/>
    <w:rsid w:val="008257F1"/>
    <w:rsid w:val="00834338"/>
    <w:rsid w:val="00836120"/>
    <w:rsid w:val="008370D0"/>
    <w:rsid w:val="00842830"/>
    <w:rsid w:val="00842E27"/>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B79"/>
    <w:rsid w:val="00884C25"/>
    <w:rsid w:val="00884CD5"/>
    <w:rsid w:val="00885BA1"/>
    <w:rsid w:val="008868E1"/>
    <w:rsid w:val="00890B25"/>
    <w:rsid w:val="00891CD6"/>
    <w:rsid w:val="00893F61"/>
    <w:rsid w:val="008A03C8"/>
    <w:rsid w:val="008A0D50"/>
    <w:rsid w:val="008A0E90"/>
    <w:rsid w:val="008A23C3"/>
    <w:rsid w:val="008A2BA3"/>
    <w:rsid w:val="008A62C0"/>
    <w:rsid w:val="008A7B91"/>
    <w:rsid w:val="008B1E39"/>
    <w:rsid w:val="008B6D4E"/>
    <w:rsid w:val="008B7234"/>
    <w:rsid w:val="008B74DB"/>
    <w:rsid w:val="008B7875"/>
    <w:rsid w:val="008C0580"/>
    <w:rsid w:val="008C1D1C"/>
    <w:rsid w:val="008C3247"/>
    <w:rsid w:val="008C69EC"/>
    <w:rsid w:val="008D061E"/>
    <w:rsid w:val="008D25C9"/>
    <w:rsid w:val="008D34A1"/>
    <w:rsid w:val="008D6A96"/>
    <w:rsid w:val="008D79E9"/>
    <w:rsid w:val="008E12E6"/>
    <w:rsid w:val="008E3BB1"/>
    <w:rsid w:val="008E4B57"/>
    <w:rsid w:val="008E5C2A"/>
    <w:rsid w:val="008E6CC1"/>
    <w:rsid w:val="008E6F84"/>
    <w:rsid w:val="008F02EC"/>
    <w:rsid w:val="008F1FDF"/>
    <w:rsid w:val="008F2390"/>
    <w:rsid w:val="008F35AC"/>
    <w:rsid w:val="008F3892"/>
    <w:rsid w:val="008F5351"/>
    <w:rsid w:val="008F5EF7"/>
    <w:rsid w:val="008F7696"/>
    <w:rsid w:val="008F7F95"/>
    <w:rsid w:val="00900146"/>
    <w:rsid w:val="009063C0"/>
    <w:rsid w:val="00910087"/>
    <w:rsid w:val="00910816"/>
    <w:rsid w:val="009122ED"/>
    <w:rsid w:val="00917B20"/>
    <w:rsid w:val="0092016A"/>
    <w:rsid w:val="00924178"/>
    <w:rsid w:val="00927618"/>
    <w:rsid w:val="00930FA9"/>
    <w:rsid w:val="00932A42"/>
    <w:rsid w:val="00933B6D"/>
    <w:rsid w:val="00933F90"/>
    <w:rsid w:val="009349C9"/>
    <w:rsid w:val="00935255"/>
    <w:rsid w:val="009362BC"/>
    <w:rsid w:val="0094062B"/>
    <w:rsid w:val="00940E42"/>
    <w:rsid w:val="0094193B"/>
    <w:rsid w:val="00941AEA"/>
    <w:rsid w:val="009425F1"/>
    <w:rsid w:val="00942EC6"/>
    <w:rsid w:val="009443AF"/>
    <w:rsid w:val="00944AFD"/>
    <w:rsid w:val="00946828"/>
    <w:rsid w:val="00951391"/>
    <w:rsid w:val="00951A78"/>
    <w:rsid w:val="00954A7C"/>
    <w:rsid w:val="0096292F"/>
    <w:rsid w:val="00964452"/>
    <w:rsid w:val="00964995"/>
    <w:rsid w:val="009649D8"/>
    <w:rsid w:val="00966DE8"/>
    <w:rsid w:val="00973785"/>
    <w:rsid w:val="009742F3"/>
    <w:rsid w:val="0097555C"/>
    <w:rsid w:val="0097614B"/>
    <w:rsid w:val="009772FE"/>
    <w:rsid w:val="00980777"/>
    <w:rsid w:val="00981EDB"/>
    <w:rsid w:val="00986055"/>
    <w:rsid w:val="00986C53"/>
    <w:rsid w:val="009931DC"/>
    <w:rsid w:val="009949E5"/>
    <w:rsid w:val="009A0E3F"/>
    <w:rsid w:val="009A118F"/>
    <w:rsid w:val="009A48C7"/>
    <w:rsid w:val="009A6262"/>
    <w:rsid w:val="009A632D"/>
    <w:rsid w:val="009A6684"/>
    <w:rsid w:val="009A764E"/>
    <w:rsid w:val="009B09C9"/>
    <w:rsid w:val="009B13E8"/>
    <w:rsid w:val="009B2D8E"/>
    <w:rsid w:val="009B546A"/>
    <w:rsid w:val="009B6D85"/>
    <w:rsid w:val="009C39B3"/>
    <w:rsid w:val="009C46F3"/>
    <w:rsid w:val="009C4A4E"/>
    <w:rsid w:val="009C69FC"/>
    <w:rsid w:val="009C6E50"/>
    <w:rsid w:val="009C70A9"/>
    <w:rsid w:val="009C711F"/>
    <w:rsid w:val="009C768D"/>
    <w:rsid w:val="009D0B4A"/>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22C7"/>
    <w:rsid w:val="00A247D3"/>
    <w:rsid w:val="00A26B18"/>
    <w:rsid w:val="00A27AC9"/>
    <w:rsid w:val="00A301D6"/>
    <w:rsid w:val="00A32C9B"/>
    <w:rsid w:val="00A332AD"/>
    <w:rsid w:val="00A341BC"/>
    <w:rsid w:val="00A35093"/>
    <w:rsid w:val="00A355B2"/>
    <w:rsid w:val="00A35A36"/>
    <w:rsid w:val="00A3621E"/>
    <w:rsid w:val="00A37FF8"/>
    <w:rsid w:val="00A4018E"/>
    <w:rsid w:val="00A4149C"/>
    <w:rsid w:val="00A42825"/>
    <w:rsid w:val="00A44F43"/>
    <w:rsid w:val="00A46BD6"/>
    <w:rsid w:val="00A510A0"/>
    <w:rsid w:val="00A51168"/>
    <w:rsid w:val="00A52645"/>
    <w:rsid w:val="00A5377F"/>
    <w:rsid w:val="00A54116"/>
    <w:rsid w:val="00A54F1E"/>
    <w:rsid w:val="00A5572F"/>
    <w:rsid w:val="00A55C71"/>
    <w:rsid w:val="00A56B9A"/>
    <w:rsid w:val="00A629F3"/>
    <w:rsid w:val="00A62DB5"/>
    <w:rsid w:val="00A62F33"/>
    <w:rsid w:val="00A63128"/>
    <w:rsid w:val="00A64B7A"/>
    <w:rsid w:val="00A75F8D"/>
    <w:rsid w:val="00A7656F"/>
    <w:rsid w:val="00A76F52"/>
    <w:rsid w:val="00A77DD2"/>
    <w:rsid w:val="00A82209"/>
    <w:rsid w:val="00A83209"/>
    <w:rsid w:val="00A856D0"/>
    <w:rsid w:val="00A85943"/>
    <w:rsid w:val="00A8614F"/>
    <w:rsid w:val="00A86479"/>
    <w:rsid w:val="00A90AD0"/>
    <w:rsid w:val="00A90C01"/>
    <w:rsid w:val="00AA12F3"/>
    <w:rsid w:val="00AB1565"/>
    <w:rsid w:val="00AB1DF2"/>
    <w:rsid w:val="00AB2E93"/>
    <w:rsid w:val="00AB5412"/>
    <w:rsid w:val="00AB68C9"/>
    <w:rsid w:val="00AB6E51"/>
    <w:rsid w:val="00AB73B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0B4F"/>
    <w:rsid w:val="00AE1A61"/>
    <w:rsid w:val="00AE7164"/>
    <w:rsid w:val="00AF1359"/>
    <w:rsid w:val="00AF1935"/>
    <w:rsid w:val="00AF235D"/>
    <w:rsid w:val="00AF374C"/>
    <w:rsid w:val="00AF5557"/>
    <w:rsid w:val="00AF5C24"/>
    <w:rsid w:val="00AF6262"/>
    <w:rsid w:val="00AF6754"/>
    <w:rsid w:val="00AF68D3"/>
    <w:rsid w:val="00AF74BD"/>
    <w:rsid w:val="00B0024F"/>
    <w:rsid w:val="00B031F9"/>
    <w:rsid w:val="00B03A3A"/>
    <w:rsid w:val="00B04911"/>
    <w:rsid w:val="00B10FEA"/>
    <w:rsid w:val="00B11EE0"/>
    <w:rsid w:val="00B12C79"/>
    <w:rsid w:val="00B13B75"/>
    <w:rsid w:val="00B13F9C"/>
    <w:rsid w:val="00B14B1D"/>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678B9"/>
    <w:rsid w:val="00B71D2A"/>
    <w:rsid w:val="00B76BFD"/>
    <w:rsid w:val="00B77995"/>
    <w:rsid w:val="00B77E5C"/>
    <w:rsid w:val="00B80E1B"/>
    <w:rsid w:val="00B8150A"/>
    <w:rsid w:val="00B92717"/>
    <w:rsid w:val="00B93AC7"/>
    <w:rsid w:val="00B946D5"/>
    <w:rsid w:val="00BA0D0C"/>
    <w:rsid w:val="00BA2F3A"/>
    <w:rsid w:val="00BA342C"/>
    <w:rsid w:val="00BA36B6"/>
    <w:rsid w:val="00BA429A"/>
    <w:rsid w:val="00BA47AD"/>
    <w:rsid w:val="00BA4809"/>
    <w:rsid w:val="00BB08BC"/>
    <w:rsid w:val="00BB161E"/>
    <w:rsid w:val="00BB1873"/>
    <w:rsid w:val="00BB1F41"/>
    <w:rsid w:val="00BB27D7"/>
    <w:rsid w:val="00BB69EE"/>
    <w:rsid w:val="00BC1055"/>
    <w:rsid w:val="00BC11FA"/>
    <w:rsid w:val="00BC347B"/>
    <w:rsid w:val="00BC3892"/>
    <w:rsid w:val="00BC50BC"/>
    <w:rsid w:val="00BC5997"/>
    <w:rsid w:val="00BD1F71"/>
    <w:rsid w:val="00BD25F5"/>
    <w:rsid w:val="00BD3FAE"/>
    <w:rsid w:val="00BD44BC"/>
    <w:rsid w:val="00BD4864"/>
    <w:rsid w:val="00BD5816"/>
    <w:rsid w:val="00BD6363"/>
    <w:rsid w:val="00BD640D"/>
    <w:rsid w:val="00BE0551"/>
    <w:rsid w:val="00BE3C1C"/>
    <w:rsid w:val="00BE6484"/>
    <w:rsid w:val="00BE659C"/>
    <w:rsid w:val="00BF024E"/>
    <w:rsid w:val="00BF026B"/>
    <w:rsid w:val="00BF431B"/>
    <w:rsid w:val="00BF5352"/>
    <w:rsid w:val="00C00CA3"/>
    <w:rsid w:val="00C015F2"/>
    <w:rsid w:val="00C01734"/>
    <w:rsid w:val="00C03F95"/>
    <w:rsid w:val="00C04DB4"/>
    <w:rsid w:val="00C06230"/>
    <w:rsid w:val="00C07493"/>
    <w:rsid w:val="00C103E0"/>
    <w:rsid w:val="00C10CFC"/>
    <w:rsid w:val="00C13C54"/>
    <w:rsid w:val="00C1430B"/>
    <w:rsid w:val="00C14659"/>
    <w:rsid w:val="00C20507"/>
    <w:rsid w:val="00C22D4F"/>
    <w:rsid w:val="00C23D41"/>
    <w:rsid w:val="00C23FB1"/>
    <w:rsid w:val="00C31E17"/>
    <w:rsid w:val="00C34596"/>
    <w:rsid w:val="00C3620C"/>
    <w:rsid w:val="00C36D68"/>
    <w:rsid w:val="00C436DB"/>
    <w:rsid w:val="00C47E3C"/>
    <w:rsid w:val="00C501E6"/>
    <w:rsid w:val="00C50C1A"/>
    <w:rsid w:val="00C50D47"/>
    <w:rsid w:val="00C522E4"/>
    <w:rsid w:val="00C53C6E"/>
    <w:rsid w:val="00C54B20"/>
    <w:rsid w:val="00C55863"/>
    <w:rsid w:val="00C5618E"/>
    <w:rsid w:val="00C62E72"/>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6E5F"/>
    <w:rsid w:val="00C9713A"/>
    <w:rsid w:val="00C973D2"/>
    <w:rsid w:val="00CA1E08"/>
    <w:rsid w:val="00CA57D8"/>
    <w:rsid w:val="00CB0FF1"/>
    <w:rsid w:val="00CB1FC2"/>
    <w:rsid w:val="00CB3291"/>
    <w:rsid w:val="00CB3431"/>
    <w:rsid w:val="00CB3B96"/>
    <w:rsid w:val="00CB6B7F"/>
    <w:rsid w:val="00CB7E62"/>
    <w:rsid w:val="00CC03DA"/>
    <w:rsid w:val="00CC06AD"/>
    <w:rsid w:val="00CC0F45"/>
    <w:rsid w:val="00CC1D91"/>
    <w:rsid w:val="00CC2C81"/>
    <w:rsid w:val="00CC43C3"/>
    <w:rsid w:val="00CC472D"/>
    <w:rsid w:val="00CC4A92"/>
    <w:rsid w:val="00CC5081"/>
    <w:rsid w:val="00CC758C"/>
    <w:rsid w:val="00CD11CB"/>
    <w:rsid w:val="00CD1A0E"/>
    <w:rsid w:val="00CD6207"/>
    <w:rsid w:val="00CD7F98"/>
    <w:rsid w:val="00CE1D69"/>
    <w:rsid w:val="00CE31D2"/>
    <w:rsid w:val="00CE4015"/>
    <w:rsid w:val="00CF17C1"/>
    <w:rsid w:val="00CF383F"/>
    <w:rsid w:val="00CF44CD"/>
    <w:rsid w:val="00CF46FA"/>
    <w:rsid w:val="00CF640C"/>
    <w:rsid w:val="00CF65B9"/>
    <w:rsid w:val="00D013A7"/>
    <w:rsid w:val="00D01F82"/>
    <w:rsid w:val="00D02F0D"/>
    <w:rsid w:val="00D04AF3"/>
    <w:rsid w:val="00D04F19"/>
    <w:rsid w:val="00D07380"/>
    <w:rsid w:val="00D10F23"/>
    <w:rsid w:val="00D13233"/>
    <w:rsid w:val="00D13E88"/>
    <w:rsid w:val="00D147B0"/>
    <w:rsid w:val="00D17E22"/>
    <w:rsid w:val="00D2157C"/>
    <w:rsid w:val="00D225A6"/>
    <w:rsid w:val="00D225BA"/>
    <w:rsid w:val="00D24538"/>
    <w:rsid w:val="00D2530D"/>
    <w:rsid w:val="00D2674F"/>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76AB8"/>
    <w:rsid w:val="00D77899"/>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15C4"/>
    <w:rsid w:val="00DD2656"/>
    <w:rsid w:val="00DD45F1"/>
    <w:rsid w:val="00DD46A9"/>
    <w:rsid w:val="00DD48BB"/>
    <w:rsid w:val="00DD76B4"/>
    <w:rsid w:val="00DE1FED"/>
    <w:rsid w:val="00DE22BA"/>
    <w:rsid w:val="00DE3295"/>
    <w:rsid w:val="00DE3FBD"/>
    <w:rsid w:val="00DE5AA0"/>
    <w:rsid w:val="00DE6F11"/>
    <w:rsid w:val="00DF6E52"/>
    <w:rsid w:val="00E0086A"/>
    <w:rsid w:val="00E035F9"/>
    <w:rsid w:val="00E03DAE"/>
    <w:rsid w:val="00E04CBD"/>
    <w:rsid w:val="00E05D01"/>
    <w:rsid w:val="00E05DE8"/>
    <w:rsid w:val="00E05ED9"/>
    <w:rsid w:val="00E06142"/>
    <w:rsid w:val="00E110A9"/>
    <w:rsid w:val="00E12A67"/>
    <w:rsid w:val="00E1476D"/>
    <w:rsid w:val="00E15F7F"/>
    <w:rsid w:val="00E165F1"/>
    <w:rsid w:val="00E23A2B"/>
    <w:rsid w:val="00E24954"/>
    <w:rsid w:val="00E25E32"/>
    <w:rsid w:val="00E26BCA"/>
    <w:rsid w:val="00E26F68"/>
    <w:rsid w:val="00E3078B"/>
    <w:rsid w:val="00E322F2"/>
    <w:rsid w:val="00E32C04"/>
    <w:rsid w:val="00E32C86"/>
    <w:rsid w:val="00E35ACC"/>
    <w:rsid w:val="00E36344"/>
    <w:rsid w:val="00E3676C"/>
    <w:rsid w:val="00E37462"/>
    <w:rsid w:val="00E4528F"/>
    <w:rsid w:val="00E45F3B"/>
    <w:rsid w:val="00E53153"/>
    <w:rsid w:val="00E54214"/>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8BA"/>
    <w:rsid w:val="00EA1E60"/>
    <w:rsid w:val="00EA453E"/>
    <w:rsid w:val="00EA718D"/>
    <w:rsid w:val="00EA7626"/>
    <w:rsid w:val="00EB153F"/>
    <w:rsid w:val="00EB3B76"/>
    <w:rsid w:val="00EB3ED2"/>
    <w:rsid w:val="00EB462E"/>
    <w:rsid w:val="00EB5EC1"/>
    <w:rsid w:val="00EB65B8"/>
    <w:rsid w:val="00EC055E"/>
    <w:rsid w:val="00EC0E92"/>
    <w:rsid w:val="00EC1F7F"/>
    <w:rsid w:val="00EC7739"/>
    <w:rsid w:val="00ED03A1"/>
    <w:rsid w:val="00ED110C"/>
    <w:rsid w:val="00ED2343"/>
    <w:rsid w:val="00ED247C"/>
    <w:rsid w:val="00ED2CB0"/>
    <w:rsid w:val="00ED3431"/>
    <w:rsid w:val="00ED68ED"/>
    <w:rsid w:val="00EE07B9"/>
    <w:rsid w:val="00EE1BC3"/>
    <w:rsid w:val="00EE20E9"/>
    <w:rsid w:val="00EE281D"/>
    <w:rsid w:val="00EE4892"/>
    <w:rsid w:val="00EE4D5B"/>
    <w:rsid w:val="00EE5D47"/>
    <w:rsid w:val="00EF005F"/>
    <w:rsid w:val="00EF1B62"/>
    <w:rsid w:val="00EF5959"/>
    <w:rsid w:val="00F0065F"/>
    <w:rsid w:val="00F02546"/>
    <w:rsid w:val="00F03B09"/>
    <w:rsid w:val="00F03E9E"/>
    <w:rsid w:val="00F062A7"/>
    <w:rsid w:val="00F06AC0"/>
    <w:rsid w:val="00F07939"/>
    <w:rsid w:val="00F11A34"/>
    <w:rsid w:val="00F1364C"/>
    <w:rsid w:val="00F13EFC"/>
    <w:rsid w:val="00F16247"/>
    <w:rsid w:val="00F2044E"/>
    <w:rsid w:val="00F21536"/>
    <w:rsid w:val="00F21990"/>
    <w:rsid w:val="00F22494"/>
    <w:rsid w:val="00F236AA"/>
    <w:rsid w:val="00F24737"/>
    <w:rsid w:val="00F24D2F"/>
    <w:rsid w:val="00F255A5"/>
    <w:rsid w:val="00F27187"/>
    <w:rsid w:val="00F272FF"/>
    <w:rsid w:val="00F3011F"/>
    <w:rsid w:val="00F35A06"/>
    <w:rsid w:val="00F35FE1"/>
    <w:rsid w:val="00F36252"/>
    <w:rsid w:val="00F36F64"/>
    <w:rsid w:val="00F40504"/>
    <w:rsid w:val="00F40EC7"/>
    <w:rsid w:val="00F43D7C"/>
    <w:rsid w:val="00F44599"/>
    <w:rsid w:val="00F4473B"/>
    <w:rsid w:val="00F46E8C"/>
    <w:rsid w:val="00F511A1"/>
    <w:rsid w:val="00F514F7"/>
    <w:rsid w:val="00F52A5F"/>
    <w:rsid w:val="00F52CC5"/>
    <w:rsid w:val="00F566E4"/>
    <w:rsid w:val="00F6074A"/>
    <w:rsid w:val="00F60F1E"/>
    <w:rsid w:val="00F61557"/>
    <w:rsid w:val="00F61800"/>
    <w:rsid w:val="00F62CC8"/>
    <w:rsid w:val="00F63D29"/>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641F"/>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0C80"/>
    <w:rsid w:val="00FE13BD"/>
    <w:rsid w:val="00FE180D"/>
    <w:rsid w:val="00FE3CD0"/>
    <w:rsid w:val="00FE4307"/>
    <w:rsid w:val="00FE7255"/>
    <w:rsid w:val="00FF0297"/>
    <w:rsid w:val="00FF171C"/>
    <w:rsid w:val="00FF1FDA"/>
    <w:rsid w:val="00FF4338"/>
    <w:rsid w:val="00FF457D"/>
    <w:rsid w:val="00FF52B0"/>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8388F"/>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 w:type="paragraph" w:styleId="4">
    <w:name w:val="toc 4"/>
    <w:basedOn w:val="a"/>
    <w:next w:val="a"/>
    <w:autoRedefine/>
    <w:uiPriority w:val="39"/>
    <w:unhideWhenUsed/>
    <w:rsid w:val="00A222C7"/>
    <w:pPr>
      <w:ind w:leftChars="600" w:left="1260"/>
    </w:pPr>
    <w:rPr>
      <w:szCs w:val="22"/>
    </w:rPr>
  </w:style>
  <w:style w:type="paragraph" w:styleId="5">
    <w:name w:val="toc 5"/>
    <w:basedOn w:val="a"/>
    <w:next w:val="a"/>
    <w:autoRedefine/>
    <w:uiPriority w:val="39"/>
    <w:unhideWhenUsed/>
    <w:rsid w:val="00A222C7"/>
    <w:pPr>
      <w:ind w:leftChars="800" w:left="1680"/>
    </w:pPr>
    <w:rPr>
      <w:szCs w:val="22"/>
    </w:rPr>
  </w:style>
  <w:style w:type="paragraph" w:styleId="6">
    <w:name w:val="toc 6"/>
    <w:basedOn w:val="a"/>
    <w:next w:val="a"/>
    <w:autoRedefine/>
    <w:uiPriority w:val="39"/>
    <w:unhideWhenUsed/>
    <w:rsid w:val="00A222C7"/>
    <w:pPr>
      <w:ind w:leftChars="1000" w:left="2100"/>
    </w:pPr>
    <w:rPr>
      <w:szCs w:val="22"/>
    </w:rPr>
  </w:style>
  <w:style w:type="paragraph" w:styleId="7">
    <w:name w:val="toc 7"/>
    <w:basedOn w:val="a"/>
    <w:next w:val="a"/>
    <w:autoRedefine/>
    <w:uiPriority w:val="39"/>
    <w:unhideWhenUsed/>
    <w:rsid w:val="00A222C7"/>
    <w:pPr>
      <w:ind w:leftChars="1200" w:left="2520"/>
    </w:pPr>
    <w:rPr>
      <w:szCs w:val="22"/>
    </w:rPr>
  </w:style>
  <w:style w:type="paragraph" w:styleId="8">
    <w:name w:val="toc 8"/>
    <w:basedOn w:val="a"/>
    <w:next w:val="a"/>
    <w:autoRedefine/>
    <w:uiPriority w:val="39"/>
    <w:unhideWhenUsed/>
    <w:rsid w:val="00A222C7"/>
    <w:pPr>
      <w:ind w:leftChars="1400" w:left="2940"/>
    </w:pPr>
    <w:rPr>
      <w:szCs w:val="22"/>
    </w:rPr>
  </w:style>
  <w:style w:type="paragraph" w:styleId="9">
    <w:name w:val="toc 9"/>
    <w:basedOn w:val="a"/>
    <w:next w:val="a"/>
    <w:autoRedefine/>
    <w:uiPriority w:val="39"/>
    <w:unhideWhenUsed/>
    <w:rsid w:val="00A222C7"/>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oter" Target="footer6.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3.xml"/><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eader" Target="header3.xm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5.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7.xml"/><Relationship Id="rId20" Type="http://schemas.openxmlformats.org/officeDocument/2006/relationships/image" Target="media/image9.png"/><Relationship Id="rId4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CB4FC4E-F249-4CB3-A5B0-00C8E3AB0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8654</TotalTime>
  <Pages>1</Pages>
  <Words>7152</Words>
  <Characters>40772</Characters>
  <Application>Microsoft Office Word</Application>
  <DocSecurity>0</DocSecurity>
  <Lines>339</Lines>
  <Paragraphs>95</Paragraphs>
  <ScaleCrop>false</ScaleCrop>
  <Company>微软中国</Company>
  <LinksUpToDate>false</LinksUpToDate>
  <CharactersWithSpaces>47829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郝帅</dc:creator>
  <cp:lastModifiedBy>Wang Ruijia</cp:lastModifiedBy>
  <cp:revision>706</cp:revision>
  <cp:lastPrinted>2019-06-06T10:27:00Z</cp:lastPrinted>
  <dcterms:created xsi:type="dcterms:W3CDTF">2018-11-12T02:13:00Z</dcterms:created>
  <dcterms:modified xsi:type="dcterms:W3CDTF">2019-06-06T10:27:00Z</dcterms:modified>
</cp:coreProperties>
</file>